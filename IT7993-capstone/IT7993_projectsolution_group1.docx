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83920359"/>
        <w:docPartObj>
          <w:docPartGallery w:val="Cover Pages"/>
          <w:docPartUnique/>
        </w:docPartObj>
      </w:sdtPr>
      <w:sdtEndPr>
        <w:rPr>
          <w:caps/>
          <w:color w:val="4472C4" w:themeColor="accent1"/>
          <w:sz w:val="64"/>
          <w:szCs w:val="64"/>
        </w:rPr>
      </w:sdtEndPr>
      <w:sdtContent>
        <w:p w14:paraId="5785BD3A" w14:textId="40751C1E" w:rsidR="00417A4A" w:rsidRDefault="00417A4A">
          <w:r>
            <w:rPr>
              <w:noProof/>
            </w:rPr>
            <mc:AlternateContent>
              <mc:Choice Requires="wps">
                <w:drawing>
                  <wp:anchor distT="0" distB="0" distL="114300" distR="114300" simplePos="0" relativeHeight="251658247" behindDoc="0" locked="0" layoutInCell="1" allowOverlap="1" wp14:anchorId="7F6366E8" wp14:editId="5058E06A">
                    <wp:simplePos x="0" y="0"/>
                    <wp:positionH relativeFrom="margin">
                      <wp:align>center</wp:align>
                    </wp:positionH>
                    <wp:positionV relativeFrom="page">
                      <wp:posOffset>1607820</wp:posOffset>
                    </wp:positionV>
                    <wp:extent cx="7315200" cy="405384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05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95BF5" w14:textId="011999A1" w:rsidR="00FC0DF0" w:rsidRDefault="00F707A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0DF0">
                                      <w:rPr>
                                        <w:caps/>
                                        <w:color w:val="4472C4" w:themeColor="accent1"/>
                                        <w:sz w:val="64"/>
                                        <w:szCs w:val="64"/>
                                      </w:rPr>
                                      <w:t>Analyzing Risk Communication During COVID-19 Pandemic</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0B92C06" w14:textId="79B8A071"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IT 7993 Capstone Report</w:t>
                                    </w:r>
                                  </w:p>
                                </w:sdtContent>
                              </w:sdt>
                              <w:p w14:paraId="3AF01A31" w14:textId="07D1D308"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 xml:space="preserve">Kennesaw State University </w:t>
                                </w:r>
                              </w:p>
                              <w:p w14:paraId="17997C27" w14:textId="4D0081D8"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College of Computing and Software Engineering</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F6366E8" id="_x0000_t202" coordsize="21600,21600" o:spt="202" path="m,l,21600r21600,l21600,xe">
                    <v:stroke joinstyle="miter"/>
                    <v:path gradientshapeok="t" o:connecttype="rect"/>
                  </v:shapetype>
                  <v:shape id="Text Box 154" o:spid="_x0000_s1026" type="#_x0000_t202" style="position:absolute;margin-left:0;margin-top:126.6pt;width:8in;height:319.2pt;z-index:251658247;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" filled="f" stroked="f" strokeweight=".5pt">
                    <v:textbox inset="126pt,0,54pt,0">
                      <w:txbxContent>
                        <w:p w14:paraId="31D95BF5" w14:textId="011999A1" w:rsidR="00FC0DF0" w:rsidRDefault="00F707A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0DF0">
                                <w:rPr>
                                  <w:caps/>
                                  <w:color w:val="4472C4" w:themeColor="accent1"/>
                                  <w:sz w:val="64"/>
                                  <w:szCs w:val="64"/>
                                </w:rPr>
                                <w:t>Analyzing Risk Communication During COVID-19 Pandemic</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0B92C06" w14:textId="79B8A071"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IT 7993 Capstone Report</w:t>
                              </w:r>
                            </w:p>
                          </w:sdtContent>
                        </w:sdt>
                        <w:p w14:paraId="3AF01A31" w14:textId="07D1D308"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 xml:space="preserve">Kennesaw State University </w:t>
                          </w:r>
                        </w:p>
                        <w:p w14:paraId="17997C27" w14:textId="4D0081D8" w:rsidR="00FC0DF0" w:rsidRPr="00417A4A" w:rsidRDefault="00FC0DF0" w:rsidP="00417A4A">
                          <w:pPr>
                            <w:spacing w:after="0" w:line="240" w:lineRule="auto"/>
                            <w:jc w:val="right"/>
                            <w:rPr>
                              <w:color w:val="404040" w:themeColor="text1" w:themeTint="BF"/>
                              <w:sz w:val="36"/>
                              <w:szCs w:val="36"/>
                            </w:rPr>
                          </w:pPr>
                          <w:r w:rsidRPr="00417A4A">
                            <w:rPr>
                              <w:color w:val="404040" w:themeColor="text1" w:themeTint="BF"/>
                              <w:sz w:val="36"/>
                              <w:szCs w:val="36"/>
                            </w:rPr>
                            <w:t>College of Computing and Software Engineering</w:t>
                          </w:r>
                        </w:p>
                      </w:txbxContent>
                    </v:textbox>
                    <w10:wrap type="square" anchorx="margin" anchory="page"/>
                  </v:shape>
                </w:pict>
              </mc:Fallback>
            </mc:AlternateContent>
          </w:r>
          <w:r>
            <w:rPr>
              <w:noProof/>
            </w:rPr>
            <mc:AlternateContent>
              <mc:Choice Requires="wpg">
                <w:drawing>
                  <wp:anchor distT="0" distB="0" distL="114300" distR="114300" simplePos="0" relativeHeight="251658250" behindDoc="0" locked="0" layoutInCell="1" allowOverlap="1" wp14:anchorId="40B941FF" wp14:editId="7CA622A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16="http://schemas.microsoft.com/office/drawing/2014/main" xmlns:c="http://schemas.openxmlformats.org/drawingml/2006/chart">
                <w:pict w14:anchorId="1391D40F">
                  <v:group id="Group 149" style="position:absolute;margin-left:0;margin-top:0;width:8in;height:95.7pt;z-index:251657219;mso-width-percent:941;mso-height-percent:121;mso-top-percent:23;mso-position-horizontal:center;mso-position-horizontal-relative:page;mso-position-vertical-relative:page;mso-width-percent:941;mso-height-percent:121;mso-top-percent:23" coordsize="73152,12161" coordorigin="" o:spid="_x0000_s1026" w14:anchorId="2D6E233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3"/>
                    </v:rect>
                    <w10:wrap anchorx="page" anchory="page"/>
                  </v:group>
                </w:pict>
              </mc:Fallback>
            </mc:AlternateContent>
          </w:r>
          <w:r>
            <w:rPr>
              <w:noProof/>
            </w:rPr>
            <mc:AlternateContent>
              <mc:Choice Requires="wps">
                <w:drawing>
                  <wp:anchor distT="0" distB="0" distL="114300" distR="114300" simplePos="0" relativeHeight="251658248" behindDoc="0" locked="0" layoutInCell="1" allowOverlap="1" wp14:anchorId="261E1743" wp14:editId="0C8BC92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65E822E" w14:textId="3FF3B020" w:rsidR="00FC0DF0" w:rsidRPr="00417A4A" w:rsidRDefault="00FC0DF0">
                                    <w:pPr>
                                      <w:pStyle w:val="NoSpacing"/>
                                      <w:jc w:val="right"/>
                                      <w:rPr>
                                        <w:color w:val="595959" w:themeColor="text1" w:themeTint="A6"/>
                                        <w:sz w:val="24"/>
                                        <w:szCs w:val="24"/>
                                      </w:rPr>
                                    </w:pPr>
                                    <w:r w:rsidRPr="00417A4A">
                                      <w:rPr>
                                        <w:color w:val="595959" w:themeColor="text1" w:themeTint="A6"/>
                                        <w:sz w:val="24"/>
                                        <w:szCs w:val="24"/>
                                      </w:rPr>
                                      <w:t>Project Site</w:t>
                                    </w:r>
                                  </w:p>
                                </w:sdtContent>
                              </w:sdt>
                              <w:p w14:paraId="72B4D448" w14:textId="34DFE97A" w:rsidR="00FC0DF0" w:rsidRDefault="00F707A3">
                                <w:pPr>
                                  <w:pStyle w:val="NoSpacing"/>
                                  <w:jc w:val="right"/>
                                  <w:rPr>
                                    <w:color w:val="595959" w:themeColor="text1" w:themeTint="A6"/>
                                    <w:sz w:val="18"/>
                                    <w:szCs w:val="18"/>
                                  </w:rPr>
                                </w:pPr>
                                <w:sdt>
                                  <w:sdtPr>
                                    <w:rPr>
                                      <w:lang w:eastAsia="zh-CN"/>
                                    </w:rPr>
                                    <w:alias w:val="Email"/>
                                    <w:tag w:val="Email"/>
                                    <w:id w:val="942260680"/>
                                    <w:dataBinding w:prefixMappings="xmlns:ns0='http://schemas.microsoft.com/office/2006/coverPageProps' " w:xpath="/ns0:CoverPageProperties[1]/ns0:CompanyEmail[1]" w:storeItemID="{55AF091B-3C7A-41E3-B477-F2FDAA23CFDA}"/>
                                    <w:text/>
                                  </w:sdtPr>
                                  <w:sdtEndPr/>
                                  <w:sdtContent>
                                    <w:r w:rsidR="00FC0DF0" w:rsidRPr="00417A4A">
                                      <w:rPr>
                                        <w:lang w:eastAsia="zh-CN"/>
                                      </w:rPr>
                                      <w:t>https://sites.google.com/view/capstoneproject1fall2020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61E1743" id="Text Box 152" o:spid="_x0000_s1027" type="#_x0000_t202" style="position:absolute;margin-left:0;margin-top:0;width:8in;height:1in;z-index:25165824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65E822E" w14:textId="3FF3B020" w:rsidR="00FC0DF0" w:rsidRPr="00417A4A" w:rsidRDefault="00FC0DF0">
                              <w:pPr>
                                <w:pStyle w:val="NoSpacing"/>
                                <w:jc w:val="right"/>
                                <w:rPr>
                                  <w:color w:val="595959" w:themeColor="text1" w:themeTint="A6"/>
                                  <w:sz w:val="24"/>
                                  <w:szCs w:val="24"/>
                                </w:rPr>
                              </w:pPr>
                              <w:r w:rsidRPr="00417A4A">
                                <w:rPr>
                                  <w:color w:val="595959" w:themeColor="text1" w:themeTint="A6"/>
                                  <w:sz w:val="24"/>
                                  <w:szCs w:val="24"/>
                                </w:rPr>
                                <w:t>Project Site</w:t>
                              </w:r>
                            </w:p>
                          </w:sdtContent>
                        </w:sdt>
                        <w:p w14:paraId="72B4D448" w14:textId="34DFE97A" w:rsidR="00FC0DF0" w:rsidRDefault="00F707A3">
                          <w:pPr>
                            <w:pStyle w:val="NoSpacing"/>
                            <w:jc w:val="right"/>
                            <w:rPr>
                              <w:color w:val="595959" w:themeColor="text1" w:themeTint="A6"/>
                              <w:sz w:val="18"/>
                              <w:szCs w:val="18"/>
                            </w:rPr>
                          </w:pPr>
                          <w:sdt>
                            <w:sdtPr>
                              <w:rPr>
                                <w:lang w:eastAsia="zh-CN"/>
                              </w:rPr>
                              <w:alias w:val="Email"/>
                              <w:tag w:val="Email"/>
                              <w:id w:val="942260680"/>
                              <w:dataBinding w:prefixMappings="xmlns:ns0='http://schemas.microsoft.com/office/2006/coverPageProps' " w:xpath="/ns0:CoverPageProperties[1]/ns0:CompanyEmail[1]" w:storeItemID="{55AF091B-3C7A-41E3-B477-F2FDAA23CFDA}"/>
                              <w:text/>
                            </w:sdtPr>
                            <w:sdtEndPr/>
                            <w:sdtContent>
                              <w:r w:rsidR="00FC0DF0" w:rsidRPr="00417A4A">
                                <w:rPr>
                                  <w:lang w:eastAsia="zh-CN"/>
                                </w:rPr>
                                <w:t>https://sites.google.com/view/capstoneproject1fall2020</w:t>
                              </w:r>
                            </w:sdtContent>
                          </w:sdt>
                        </w:p>
                      </w:txbxContent>
                    </v:textbox>
                    <w10:wrap type="square" anchorx="page" anchory="page"/>
                  </v:shape>
                </w:pict>
              </mc:Fallback>
            </mc:AlternateContent>
          </w:r>
        </w:p>
        <w:p w14:paraId="150D6E40" w14:textId="67C481E3" w:rsidR="00417A4A" w:rsidRDefault="00417A4A">
          <w:pPr>
            <w:rPr>
              <w:caps/>
              <w:color w:val="4472C4" w:themeColor="accent1"/>
              <w:sz w:val="64"/>
              <w:szCs w:val="64"/>
            </w:rPr>
          </w:pPr>
          <w:r>
            <w:rPr>
              <w:noProof/>
            </w:rPr>
            <mc:AlternateContent>
              <mc:Choice Requires="wps">
                <w:drawing>
                  <wp:anchor distT="0" distB="0" distL="114300" distR="114300" simplePos="0" relativeHeight="251658249" behindDoc="0" locked="0" layoutInCell="1" allowOverlap="1" wp14:anchorId="2328984B" wp14:editId="69B042B7">
                    <wp:simplePos x="0" y="0"/>
                    <wp:positionH relativeFrom="margin">
                      <wp:align>center</wp:align>
                    </wp:positionH>
                    <wp:positionV relativeFrom="page">
                      <wp:posOffset>6240780</wp:posOffset>
                    </wp:positionV>
                    <wp:extent cx="7315200" cy="1009650"/>
                    <wp:effectExtent l="0" t="0" r="0" b="635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0C97E" w14:textId="360E5D2E" w:rsidR="00FC0DF0" w:rsidRPr="00417A4A" w:rsidRDefault="00FC0DF0">
                                <w:pPr>
                                  <w:pStyle w:val="NoSpacing"/>
                                  <w:jc w:val="right"/>
                                  <w:rPr>
                                    <w:color w:val="4472C4" w:themeColor="accent1"/>
                                    <w:sz w:val="28"/>
                                    <w:szCs w:val="28"/>
                                  </w:rPr>
                                </w:pPr>
                                <w:r w:rsidRPr="00417A4A">
                                  <w:rPr>
                                    <w:color w:val="4472C4" w:themeColor="accent1"/>
                                    <w:sz w:val="28"/>
                                    <w:szCs w:val="28"/>
                                  </w:rPr>
                                  <w:t>Team</w:t>
                                </w:r>
                              </w:p>
                              <w:p w14:paraId="367E99A7" w14:textId="37172063" w:rsidR="00FC0DF0" w:rsidRPr="00417A4A" w:rsidRDefault="00F707A3">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FC0DF0" w:rsidRPr="00417A4A">
                                      <w:rPr>
                                        <w:color w:val="595959" w:themeColor="text1" w:themeTint="A6"/>
                                      </w:rPr>
                                      <w:t xml:space="preserve">Elaine Harris, </w:t>
                                    </w:r>
                                  </w:sdtContent>
                                </w:sdt>
                                <w:r w:rsidR="00FC0DF0" w:rsidRPr="00417A4A">
                                  <w:rPr>
                                    <w:color w:val="595959" w:themeColor="text1" w:themeTint="A6"/>
                                  </w:rPr>
                                  <w:t xml:space="preserve"> Team Lead</w:t>
                                </w:r>
                              </w:p>
                              <w:p w14:paraId="4F2C8AFB" w14:textId="77777777" w:rsidR="00FC0DF0" w:rsidRPr="00417A4A" w:rsidRDefault="00FC0DF0" w:rsidP="00417A4A">
                                <w:pPr>
                                  <w:pStyle w:val="NoSpacing"/>
                                  <w:jc w:val="right"/>
                                  <w:rPr>
                                    <w:color w:val="595959" w:themeColor="text1" w:themeTint="A6"/>
                                  </w:rPr>
                                </w:pPr>
                                <w:r w:rsidRPr="00417A4A">
                                  <w:rPr>
                                    <w:color w:val="595959" w:themeColor="text1" w:themeTint="A6"/>
                                  </w:rPr>
                                  <w:t>Michael Farris</w:t>
                                </w:r>
                              </w:p>
                              <w:p w14:paraId="7ADC9041" w14:textId="77777777" w:rsidR="00FC0DF0" w:rsidRPr="00417A4A" w:rsidRDefault="00FC0DF0" w:rsidP="00417A4A">
                                <w:pPr>
                                  <w:pStyle w:val="NoSpacing"/>
                                  <w:jc w:val="right"/>
                                  <w:rPr>
                                    <w:color w:val="595959" w:themeColor="text1" w:themeTint="A6"/>
                                  </w:rPr>
                                </w:pPr>
                                <w:proofErr w:type="spellStart"/>
                                <w:r w:rsidRPr="00417A4A">
                                  <w:rPr>
                                    <w:color w:val="595959" w:themeColor="text1" w:themeTint="A6"/>
                                  </w:rPr>
                                  <w:t>Maryline</w:t>
                                </w:r>
                                <w:proofErr w:type="spellEnd"/>
                                <w:r w:rsidRPr="00417A4A">
                                  <w:rPr>
                                    <w:color w:val="595959" w:themeColor="text1" w:themeTint="A6"/>
                                  </w:rPr>
                                  <w:t xml:space="preserve"> Kwa</w:t>
                                </w:r>
                              </w:p>
                              <w:p w14:paraId="7A970772" w14:textId="77777777" w:rsidR="00FC0DF0" w:rsidRPr="00417A4A" w:rsidRDefault="00FC0DF0" w:rsidP="00417A4A">
                                <w:pPr>
                                  <w:pStyle w:val="NoSpacing"/>
                                  <w:jc w:val="right"/>
                                  <w:rPr>
                                    <w:color w:val="595959" w:themeColor="text1" w:themeTint="A6"/>
                                  </w:rPr>
                                </w:pPr>
                                <w:r w:rsidRPr="00417A4A">
                                  <w:rPr>
                                    <w:color w:val="595959" w:themeColor="text1" w:themeTint="A6"/>
                                  </w:rPr>
                                  <w:t>Sang Nguyen</w:t>
                                </w:r>
                              </w:p>
                              <w:p w14:paraId="0F0587BE" w14:textId="77777777" w:rsidR="00FC0DF0" w:rsidRPr="00417A4A" w:rsidRDefault="00FC0DF0" w:rsidP="00417A4A">
                                <w:pPr>
                                  <w:pStyle w:val="NoSpacing"/>
                                  <w:jc w:val="right"/>
                                  <w:rPr>
                                    <w:color w:val="595959" w:themeColor="text1" w:themeTint="A6"/>
                                  </w:rPr>
                                </w:pPr>
                                <w:r w:rsidRPr="00417A4A">
                                  <w:rPr>
                                    <w:color w:val="595959" w:themeColor="text1" w:themeTint="A6"/>
                                  </w:rPr>
                                  <w:t>Gabriel Oyebanji</w:t>
                                </w:r>
                              </w:p>
                              <w:p w14:paraId="62354A14" w14:textId="77777777" w:rsidR="00FC0DF0" w:rsidRPr="00417A4A" w:rsidRDefault="00FC0DF0" w:rsidP="00417A4A">
                                <w:pPr>
                                  <w:pStyle w:val="NoSpacing"/>
                                  <w:jc w:val="right"/>
                                  <w:rPr>
                                    <w:color w:val="595959" w:themeColor="text1" w:themeTint="A6"/>
                                  </w:rPr>
                                </w:pPr>
                                <w:proofErr w:type="spellStart"/>
                                <w:r w:rsidRPr="00417A4A">
                                  <w:rPr>
                                    <w:color w:val="595959" w:themeColor="text1" w:themeTint="A6"/>
                                  </w:rPr>
                                  <w:t>Raviteja</w:t>
                                </w:r>
                                <w:proofErr w:type="spellEnd"/>
                                <w:r w:rsidRPr="00417A4A">
                                  <w:rPr>
                                    <w:color w:val="595959" w:themeColor="text1" w:themeTint="A6"/>
                                  </w:rPr>
                                  <w:t xml:space="preserve"> </w:t>
                                </w:r>
                                <w:proofErr w:type="spellStart"/>
                                <w:r w:rsidRPr="00417A4A">
                                  <w:rPr>
                                    <w:color w:val="595959" w:themeColor="text1" w:themeTint="A6"/>
                                  </w:rPr>
                                  <w:t>Pasumarthi</w:t>
                                </w:r>
                                <w:proofErr w:type="spellEnd"/>
                              </w:p>
                              <w:p w14:paraId="3167DB1A" w14:textId="77777777" w:rsidR="00FC0DF0" w:rsidRPr="00417A4A" w:rsidRDefault="00FC0DF0" w:rsidP="00417A4A">
                                <w:pPr>
                                  <w:pStyle w:val="NoSpacing"/>
                                  <w:jc w:val="right"/>
                                  <w:rPr>
                                    <w:color w:val="595959" w:themeColor="text1" w:themeTint="A6"/>
                                  </w:rPr>
                                </w:pPr>
                                <w:r w:rsidRPr="00417A4A">
                                  <w:rPr>
                                    <w:color w:val="595959" w:themeColor="text1" w:themeTint="A6"/>
                                  </w:rPr>
                                  <w:t>Chelsey West</w:t>
                                </w:r>
                              </w:p>
                              <w:p w14:paraId="0D42477E" w14:textId="77777777" w:rsidR="00FC0DF0" w:rsidRDefault="00FC0DF0">
                                <w:pPr>
                                  <w:pStyle w:val="NoSpacing"/>
                                  <w:jc w:val="right"/>
                                  <w:rPr>
                                    <w:color w:val="595959" w:themeColor="text1" w:themeTint="A6"/>
                                    <w:sz w:val="20"/>
                                    <w:szCs w:val="20"/>
                                  </w:rPr>
                                </w:pPr>
                              </w:p>
                              <w:p w14:paraId="42BCA3A5" w14:textId="77777777" w:rsidR="00FC0DF0" w:rsidRDefault="00FC0DF0">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328984B" id="Text Box 153" o:spid="_x0000_s1028" type="#_x0000_t202" style="position:absolute;margin-left:0;margin-top:491.4pt;width:8in;height:79.5pt;z-index:251658249;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" filled="f" stroked="f" strokeweight=".5pt">
                    <v:textbox style="mso-fit-shape-to-text:t" inset="126pt,0,54pt,0">
                      <w:txbxContent>
                        <w:p w14:paraId="1E40C97E" w14:textId="360E5D2E" w:rsidR="00FC0DF0" w:rsidRPr="00417A4A" w:rsidRDefault="00FC0DF0">
                          <w:pPr>
                            <w:pStyle w:val="NoSpacing"/>
                            <w:jc w:val="right"/>
                            <w:rPr>
                              <w:color w:val="4472C4" w:themeColor="accent1"/>
                              <w:sz w:val="28"/>
                              <w:szCs w:val="28"/>
                            </w:rPr>
                          </w:pPr>
                          <w:r w:rsidRPr="00417A4A">
                            <w:rPr>
                              <w:color w:val="4472C4" w:themeColor="accent1"/>
                              <w:sz w:val="28"/>
                              <w:szCs w:val="28"/>
                            </w:rPr>
                            <w:t>Team</w:t>
                          </w:r>
                        </w:p>
                        <w:p w14:paraId="367E99A7" w14:textId="37172063" w:rsidR="00FC0DF0" w:rsidRPr="00417A4A" w:rsidRDefault="00F707A3">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FC0DF0" w:rsidRPr="00417A4A">
                                <w:rPr>
                                  <w:color w:val="595959" w:themeColor="text1" w:themeTint="A6"/>
                                </w:rPr>
                                <w:t xml:space="preserve">Elaine Harris, </w:t>
                              </w:r>
                            </w:sdtContent>
                          </w:sdt>
                          <w:r w:rsidR="00FC0DF0" w:rsidRPr="00417A4A">
                            <w:rPr>
                              <w:color w:val="595959" w:themeColor="text1" w:themeTint="A6"/>
                            </w:rPr>
                            <w:t xml:space="preserve"> Team Lead</w:t>
                          </w:r>
                        </w:p>
                        <w:p w14:paraId="4F2C8AFB" w14:textId="77777777" w:rsidR="00FC0DF0" w:rsidRPr="00417A4A" w:rsidRDefault="00FC0DF0" w:rsidP="00417A4A">
                          <w:pPr>
                            <w:pStyle w:val="NoSpacing"/>
                            <w:jc w:val="right"/>
                            <w:rPr>
                              <w:color w:val="595959" w:themeColor="text1" w:themeTint="A6"/>
                            </w:rPr>
                          </w:pPr>
                          <w:r w:rsidRPr="00417A4A">
                            <w:rPr>
                              <w:color w:val="595959" w:themeColor="text1" w:themeTint="A6"/>
                            </w:rPr>
                            <w:t>Michael Farris</w:t>
                          </w:r>
                        </w:p>
                        <w:p w14:paraId="7ADC9041" w14:textId="77777777" w:rsidR="00FC0DF0" w:rsidRPr="00417A4A" w:rsidRDefault="00FC0DF0" w:rsidP="00417A4A">
                          <w:pPr>
                            <w:pStyle w:val="NoSpacing"/>
                            <w:jc w:val="right"/>
                            <w:rPr>
                              <w:color w:val="595959" w:themeColor="text1" w:themeTint="A6"/>
                            </w:rPr>
                          </w:pPr>
                          <w:proofErr w:type="spellStart"/>
                          <w:r w:rsidRPr="00417A4A">
                            <w:rPr>
                              <w:color w:val="595959" w:themeColor="text1" w:themeTint="A6"/>
                            </w:rPr>
                            <w:t>Maryline</w:t>
                          </w:r>
                          <w:proofErr w:type="spellEnd"/>
                          <w:r w:rsidRPr="00417A4A">
                            <w:rPr>
                              <w:color w:val="595959" w:themeColor="text1" w:themeTint="A6"/>
                            </w:rPr>
                            <w:t xml:space="preserve"> Kwa</w:t>
                          </w:r>
                        </w:p>
                        <w:p w14:paraId="7A970772" w14:textId="77777777" w:rsidR="00FC0DF0" w:rsidRPr="00417A4A" w:rsidRDefault="00FC0DF0" w:rsidP="00417A4A">
                          <w:pPr>
                            <w:pStyle w:val="NoSpacing"/>
                            <w:jc w:val="right"/>
                            <w:rPr>
                              <w:color w:val="595959" w:themeColor="text1" w:themeTint="A6"/>
                            </w:rPr>
                          </w:pPr>
                          <w:r w:rsidRPr="00417A4A">
                            <w:rPr>
                              <w:color w:val="595959" w:themeColor="text1" w:themeTint="A6"/>
                            </w:rPr>
                            <w:t>Sang Nguyen</w:t>
                          </w:r>
                        </w:p>
                        <w:p w14:paraId="0F0587BE" w14:textId="77777777" w:rsidR="00FC0DF0" w:rsidRPr="00417A4A" w:rsidRDefault="00FC0DF0" w:rsidP="00417A4A">
                          <w:pPr>
                            <w:pStyle w:val="NoSpacing"/>
                            <w:jc w:val="right"/>
                            <w:rPr>
                              <w:color w:val="595959" w:themeColor="text1" w:themeTint="A6"/>
                            </w:rPr>
                          </w:pPr>
                          <w:r w:rsidRPr="00417A4A">
                            <w:rPr>
                              <w:color w:val="595959" w:themeColor="text1" w:themeTint="A6"/>
                            </w:rPr>
                            <w:t>Gabriel Oyebanji</w:t>
                          </w:r>
                        </w:p>
                        <w:p w14:paraId="62354A14" w14:textId="77777777" w:rsidR="00FC0DF0" w:rsidRPr="00417A4A" w:rsidRDefault="00FC0DF0" w:rsidP="00417A4A">
                          <w:pPr>
                            <w:pStyle w:val="NoSpacing"/>
                            <w:jc w:val="right"/>
                            <w:rPr>
                              <w:color w:val="595959" w:themeColor="text1" w:themeTint="A6"/>
                            </w:rPr>
                          </w:pPr>
                          <w:proofErr w:type="spellStart"/>
                          <w:r w:rsidRPr="00417A4A">
                            <w:rPr>
                              <w:color w:val="595959" w:themeColor="text1" w:themeTint="A6"/>
                            </w:rPr>
                            <w:t>Raviteja</w:t>
                          </w:r>
                          <w:proofErr w:type="spellEnd"/>
                          <w:r w:rsidRPr="00417A4A">
                            <w:rPr>
                              <w:color w:val="595959" w:themeColor="text1" w:themeTint="A6"/>
                            </w:rPr>
                            <w:t xml:space="preserve"> </w:t>
                          </w:r>
                          <w:proofErr w:type="spellStart"/>
                          <w:r w:rsidRPr="00417A4A">
                            <w:rPr>
                              <w:color w:val="595959" w:themeColor="text1" w:themeTint="A6"/>
                            </w:rPr>
                            <w:t>Pasumarthi</w:t>
                          </w:r>
                          <w:proofErr w:type="spellEnd"/>
                        </w:p>
                        <w:p w14:paraId="3167DB1A" w14:textId="77777777" w:rsidR="00FC0DF0" w:rsidRPr="00417A4A" w:rsidRDefault="00FC0DF0" w:rsidP="00417A4A">
                          <w:pPr>
                            <w:pStyle w:val="NoSpacing"/>
                            <w:jc w:val="right"/>
                            <w:rPr>
                              <w:color w:val="595959" w:themeColor="text1" w:themeTint="A6"/>
                            </w:rPr>
                          </w:pPr>
                          <w:r w:rsidRPr="00417A4A">
                            <w:rPr>
                              <w:color w:val="595959" w:themeColor="text1" w:themeTint="A6"/>
                            </w:rPr>
                            <w:t>Chelsey West</w:t>
                          </w:r>
                        </w:p>
                        <w:p w14:paraId="0D42477E" w14:textId="77777777" w:rsidR="00FC0DF0" w:rsidRDefault="00FC0DF0">
                          <w:pPr>
                            <w:pStyle w:val="NoSpacing"/>
                            <w:jc w:val="right"/>
                            <w:rPr>
                              <w:color w:val="595959" w:themeColor="text1" w:themeTint="A6"/>
                              <w:sz w:val="20"/>
                              <w:szCs w:val="20"/>
                            </w:rPr>
                          </w:pPr>
                        </w:p>
                        <w:p w14:paraId="42BCA3A5" w14:textId="77777777" w:rsidR="00FC0DF0" w:rsidRDefault="00FC0DF0">
                          <w:pPr>
                            <w:pStyle w:val="NoSpacing"/>
                            <w:jc w:val="right"/>
                            <w:rPr>
                              <w:color w:val="595959" w:themeColor="text1" w:themeTint="A6"/>
                              <w:sz w:val="20"/>
                              <w:szCs w:val="20"/>
                            </w:rPr>
                          </w:pPr>
                        </w:p>
                      </w:txbxContent>
                    </v:textbox>
                    <w10:wrap type="square" anchorx="margin" anchory="page"/>
                  </v:shape>
                </w:pict>
              </mc:Fallback>
            </mc:AlternateContent>
          </w:r>
          <w:r>
            <w:rPr>
              <w:caps/>
              <w:color w:val="4472C4" w:themeColor="accent1"/>
              <w:sz w:val="64"/>
              <w:szCs w:val="64"/>
            </w:rPr>
            <w:br w:type="page"/>
          </w:r>
        </w:p>
      </w:sdtContent>
    </w:sdt>
    <w:sdt>
      <w:sdtPr>
        <w:rPr>
          <w:rFonts w:asciiTheme="minorHAnsi" w:eastAsiaTheme="minorHAnsi" w:hAnsiTheme="minorHAnsi" w:cstheme="minorBidi"/>
          <w:color w:val="auto"/>
          <w:sz w:val="22"/>
          <w:szCs w:val="22"/>
        </w:rPr>
        <w:id w:val="-209108601"/>
        <w:docPartObj>
          <w:docPartGallery w:val="Table of Contents"/>
          <w:docPartUnique/>
        </w:docPartObj>
      </w:sdtPr>
      <w:sdtEndPr>
        <w:rPr>
          <w:b/>
          <w:bCs/>
          <w:noProof/>
        </w:rPr>
      </w:sdtEndPr>
      <w:sdtContent>
        <w:p w14:paraId="2AE7C8EB" w14:textId="5423BAE2" w:rsidR="00417A4A" w:rsidRDefault="00417A4A">
          <w:pPr>
            <w:pStyle w:val="TOCHeading"/>
          </w:pPr>
          <w:r>
            <w:t>Contents</w:t>
          </w:r>
        </w:p>
        <w:p w14:paraId="036BBF34" w14:textId="5018A8B0" w:rsidR="00AC6E19" w:rsidRDefault="00417A4A">
          <w:pPr>
            <w:pStyle w:val="TOC1"/>
            <w:tabs>
              <w:tab w:val="right" w:leader="dot" w:pos="9350"/>
            </w:tabs>
            <w:rPr>
              <w:rFonts w:eastAsiaTheme="minorEastAsia"/>
              <w:noProof/>
              <w:lang w:eastAsia="ja-JP"/>
            </w:rPr>
          </w:pPr>
          <w:r w:rsidRPr="41ED4831">
            <w:fldChar w:fldCharType="begin"/>
          </w:r>
          <w:r>
            <w:instrText xml:space="preserve"> TOC \o "1-3" \h \z \u </w:instrText>
          </w:r>
          <w:r w:rsidRPr="41ED4831">
            <w:fldChar w:fldCharType="separate"/>
          </w:r>
          <w:hyperlink w:anchor="_Toc55841208" w:history="1">
            <w:r w:rsidR="00AC6E19" w:rsidRPr="00F27C63">
              <w:rPr>
                <w:rStyle w:val="Hyperlink"/>
                <w:noProof/>
              </w:rPr>
              <w:t>Executive Summary</w:t>
            </w:r>
            <w:r w:rsidR="00AC6E19">
              <w:rPr>
                <w:noProof/>
                <w:webHidden/>
              </w:rPr>
              <w:tab/>
            </w:r>
            <w:r w:rsidR="00AC6E19">
              <w:rPr>
                <w:noProof/>
                <w:webHidden/>
              </w:rPr>
              <w:fldChar w:fldCharType="begin"/>
            </w:r>
            <w:r w:rsidR="00AC6E19">
              <w:rPr>
                <w:noProof/>
                <w:webHidden/>
              </w:rPr>
              <w:instrText xml:space="preserve"> PAGEREF _Toc55841208 \h </w:instrText>
            </w:r>
            <w:r w:rsidR="00AC6E19">
              <w:rPr>
                <w:noProof/>
                <w:webHidden/>
              </w:rPr>
            </w:r>
            <w:r w:rsidR="00AC6E19">
              <w:rPr>
                <w:noProof/>
                <w:webHidden/>
              </w:rPr>
              <w:fldChar w:fldCharType="separate"/>
            </w:r>
            <w:r w:rsidR="00F37FDE">
              <w:rPr>
                <w:noProof/>
                <w:webHidden/>
              </w:rPr>
              <w:t>3</w:t>
            </w:r>
            <w:r w:rsidR="00AC6E19">
              <w:rPr>
                <w:noProof/>
                <w:webHidden/>
              </w:rPr>
              <w:fldChar w:fldCharType="end"/>
            </w:r>
          </w:hyperlink>
        </w:p>
        <w:p w14:paraId="5792DB5F" w14:textId="4DCA9F6F" w:rsidR="00AC6E19" w:rsidRDefault="00F707A3">
          <w:pPr>
            <w:pStyle w:val="TOC1"/>
            <w:tabs>
              <w:tab w:val="right" w:leader="dot" w:pos="9350"/>
            </w:tabs>
            <w:rPr>
              <w:rFonts w:eastAsiaTheme="minorEastAsia"/>
              <w:noProof/>
              <w:lang w:eastAsia="ja-JP"/>
            </w:rPr>
          </w:pPr>
          <w:hyperlink w:anchor="_Toc55841209" w:history="1">
            <w:r w:rsidR="00AC6E19" w:rsidRPr="00F27C63">
              <w:rPr>
                <w:rStyle w:val="Hyperlink"/>
                <w:noProof/>
              </w:rPr>
              <w:t>Project Presentation</w:t>
            </w:r>
            <w:r w:rsidR="00AC6E19">
              <w:rPr>
                <w:noProof/>
                <w:webHidden/>
              </w:rPr>
              <w:tab/>
            </w:r>
            <w:r w:rsidR="00AC6E19">
              <w:rPr>
                <w:noProof/>
                <w:webHidden/>
              </w:rPr>
              <w:fldChar w:fldCharType="begin"/>
            </w:r>
            <w:r w:rsidR="00AC6E19">
              <w:rPr>
                <w:noProof/>
                <w:webHidden/>
              </w:rPr>
              <w:instrText xml:space="preserve"> PAGEREF _Toc55841209 \h </w:instrText>
            </w:r>
            <w:r w:rsidR="00AC6E19">
              <w:rPr>
                <w:noProof/>
                <w:webHidden/>
              </w:rPr>
            </w:r>
            <w:r w:rsidR="00AC6E19">
              <w:rPr>
                <w:noProof/>
                <w:webHidden/>
              </w:rPr>
              <w:fldChar w:fldCharType="separate"/>
            </w:r>
            <w:r w:rsidR="00F37FDE">
              <w:rPr>
                <w:noProof/>
                <w:webHidden/>
              </w:rPr>
              <w:t>3</w:t>
            </w:r>
            <w:r w:rsidR="00AC6E19">
              <w:rPr>
                <w:noProof/>
                <w:webHidden/>
              </w:rPr>
              <w:fldChar w:fldCharType="end"/>
            </w:r>
          </w:hyperlink>
        </w:p>
        <w:p w14:paraId="37F6AF2B" w14:textId="730A9571" w:rsidR="00AC6E19" w:rsidRDefault="00F707A3">
          <w:pPr>
            <w:pStyle w:val="TOC1"/>
            <w:tabs>
              <w:tab w:val="right" w:leader="dot" w:pos="9350"/>
            </w:tabs>
            <w:rPr>
              <w:rFonts w:eastAsiaTheme="minorEastAsia"/>
              <w:noProof/>
              <w:lang w:eastAsia="ja-JP"/>
            </w:rPr>
          </w:pPr>
          <w:hyperlink w:anchor="_Toc55841210" w:history="1">
            <w:r w:rsidR="00AC6E19" w:rsidRPr="00F27C63">
              <w:rPr>
                <w:rStyle w:val="Hyperlink"/>
                <w:noProof/>
              </w:rPr>
              <w:t>Introduction</w:t>
            </w:r>
            <w:r w:rsidR="00AC6E19">
              <w:rPr>
                <w:noProof/>
                <w:webHidden/>
              </w:rPr>
              <w:tab/>
            </w:r>
            <w:r w:rsidR="00AC6E19">
              <w:rPr>
                <w:noProof/>
                <w:webHidden/>
              </w:rPr>
              <w:fldChar w:fldCharType="begin"/>
            </w:r>
            <w:r w:rsidR="00AC6E19">
              <w:rPr>
                <w:noProof/>
                <w:webHidden/>
              </w:rPr>
              <w:instrText xml:space="preserve"> PAGEREF _Toc55841210 \h </w:instrText>
            </w:r>
            <w:r w:rsidR="00AC6E19">
              <w:rPr>
                <w:noProof/>
                <w:webHidden/>
              </w:rPr>
            </w:r>
            <w:r w:rsidR="00AC6E19">
              <w:rPr>
                <w:noProof/>
                <w:webHidden/>
              </w:rPr>
              <w:fldChar w:fldCharType="separate"/>
            </w:r>
            <w:r w:rsidR="00F37FDE">
              <w:rPr>
                <w:noProof/>
                <w:webHidden/>
              </w:rPr>
              <w:t>3</w:t>
            </w:r>
            <w:r w:rsidR="00AC6E19">
              <w:rPr>
                <w:noProof/>
                <w:webHidden/>
              </w:rPr>
              <w:fldChar w:fldCharType="end"/>
            </w:r>
          </w:hyperlink>
        </w:p>
        <w:p w14:paraId="0DAACE6E" w14:textId="379FC815" w:rsidR="00AC6E19" w:rsidRDefault="00F707A3">
          <w:pPr>
            <w:pStyle w:val="TOC2"/>
            <w:tabs>
              <w:tab w:val="right" w:leader="dot" w:pos="9350"/>
            </w:tabs>
            <w:rPr>
              <w:rFonts w:eastAsiaTheme="minorEastAsia"/>
              <w:noProof/>
              <w:lang w:eastAsia="ja-JP"/>
            </w:rPr>
          </w:pPr>
          <w:hyperlink w:anchor="_Toc55841211" w:history="1">
            <w:r w:rsidR="00AC6E19" w:rsidRPr="00F27C63">
              <w:rPr>
                <w:rStyle w:val="Hyperlink"/>
                <w:noProof/>
              </w:rPr>
              <w:t>Background</w:t>
            </w:r>
            <w:r w:rsidR="00AC6E19">
              <w:rPr>
                <w:noProof/>
                <w:webHidden/>
              </w:rPr>
              <w:tab/>
            </w:r>
            <w:r w:rsidR="00AC6E19">
              <w:rPr>
                <w:noProof/>
                <w:webHidden/>
              </w:rPr>
              <w:fldChar w:fldCharType="begin"/>
            </w:r>
            <w:r w:rsidR="00AC6E19">
              <w:rPr>
                <w:noProof/>
                <w:webHidden/>
              </w:rPr>
              <w:instrText xml:space="preserve"> PAGEREF _Toc55841211 \h </w:instrText>
            </w:r>
            <w:r w:rsidR="00AC6E19">
              <w:rPr>
                <w:noProof/>
                <w:webHidden/>
              </w:rPr>
            </w:r>
            <w:r w:rsidR="00AC6E19">
              <w:rPr>
                <w:noProof/>
                <w:webHidden/>
              </w:rPr>
              <w:fldChar w:fldCharType="separate"/>
            </w:r>
            <w:r w:rsidR="00F37FDE">
              <w:rPr>
                <w:noProof/>
                <w:webHidden/>
              </w:rPr>
              <w:t>4</w:t>
            </w:r>
            <w:r w:rsidR="00AC6E19">
              <w:rPr>
                <w:noProof/>
                <w:webHidden/>
              </w:rPr>
              <w:fldChar w:fldCharType="end"/>
            </w:r>
          </w:hyperlink>
        </w:p>
        <w:p w14:paraId="6CBE0236" w14:textId="0607EDB6" w:rsidR="00AC6E19" w:rsidRDefault="00F707A3">
          <w:pPr>
            <w:pStyle w:val="TOC2"/>
            <w:tabs>
              <w:tab w:val="right" w:leader="dot" w:pos="9350"/>
            </w:tabs>
            <w:rPr>
              <w:rFonts w:eastAsiaTheme="minorEastAsia"/>
              <w:noProof/>
              <w:lang w:eastAsia="ja-JP"/>
            </w:rPr>
          </w:pPr>
          <w:hyperlink w:anchor="_Toc55841212" w:history="1">
            <w:r w:rsidR="00AC6E19" w:rsidRPr="00F27C63">
              <w:rPr>
                <w:rStyle w:val="Hyperlink"/>
                <w:noProof/>
              </w:rPr>
              <w:t>Project Scope</w:t>
            </w:r>
            <w:r w:rsidR="00AC6E19">
              <w:rPr>
                <w:noProof/>
                <w:webHidden/>
              </w:rPr>
              <w:tab/>
            </w:r>
            <w:r w:rsidR="00AC6E19">
              <w:rPr>
                <w:noProof/>
                <w:webHidden/>
              </w:rPr>
              <w:fldChar w:fldCharType="begin"/>
            </w:r>
            <w:r w:rsidR="00AC6E19">
              <w:rPr>
                <w:noProof/>
                <w:webHidden/>
              </w:rPr>
              <w:instrText xml:space="preserve"> PAGEREF _Toc55841212 \h </w:instrText>
            </w:r>
            <w:r w:rsidR="00AC6E19">
              <w:rPr>
                <w:noProof/>
                <w:webHidden/>
              </w:rPr>
            </w:r>
            <w:r w:rsidR="00AC6E19">
              <w:rPr>
                <w:noProof/>
                <w:webHidden/>
              </w:rPr>
              <w:fldChar w:fldCharType="separate"/>
            </w:r>
            <w:r w:rsidR="00F37FDE">
              <w:rPr>
                <w:noProof/>
                <w:webHidden/>
              </w:rPr>
              <w:t>4</w:t>
            </w:r>
            <w:r w:rsidR="00AC6E19">
              <w:rPr>
                <w:noProof/>
                <w:webHidden/>
              </w:rPr>
              <w:fldChar w:fldCharType="end"/>
            </w:r>
          </w:hyperlink>
        </w:p>
        <w:p w14:paraId="5067D0EB" w14:textId="4D64F35C" w:rsidR="00AC6E19" w:rsidRDefault="00F707A3">
          <w:pPr>
            <w:pStyle w:val="TOC2"/>
            <w:tabs>
              <w:tab w:val="right" w:leader="dot" w:pos="9350"/>
            </w:tabs>
            <w:rPr>
              <w:rFonts w:eastAsiaTheme="minorEastAsia"/>
              <w:noProof/>
              <w:lang w:eastAsia="ja-JP"/>
            </w:rPr>
          </w:pPr>
          <w:hyperlink w:anchor="_Toc55841213" w:history="1">
            <w:r w:rsidR="00AC6E19" w:rsidRPr="00F27C63">
              <w:rPr>
                <w:rStyle w:val="Hyperlink"/>
                <w:noProof/>
              </w:rPr>
              <w:t>Objectives</w:t>
            </w:r>
            <w:r w:rsidR="00AC6E19">
              <w:rPr>
                <w:noProof/>
                <w:webHidden/>
              </w:rPr>
              <w:tab/>
            </w:r>
            <w:r w:rsidR="00AC6E19">
              <w:rPr>
                <w:noProof/>
                <w:webHidden/>
              </w:rPr>
              <w:fldChar w:fldCharType="begin"/>
            </w:r>
            <w:r w:rsidR="00AC6E19">
              <w:rPr>
                <w:noProof/>
                <w:webHidden/>
              </w:rPr>
              <w:instrText xml:space="preserve"> PAGEREF _Toc55841213 \h </w:instrText>
            </w:r>
            <w:r w:rsidR="00AC6E19">
              <w:rPr>
                <w:noProof/>
                <w:webHidden/>
              </w:rPr>
            </w:r>
            <w:r w:rsidR="00AC6E19">
              <w:rPr>
                <w:noProof/>
                <w:webHidden/>
              </w:rPr>
              <w:fldChar w:fldCharType="separate"/>
            </w:r>
            <w:r w:rsidR="00F37FDE">
              <w:rPr>
                <w:noProof/>
                <w:webHidden/>
              </w:rPr>
              <w:t>4</w:t>
            </w:r>
            <w:r w:rsidR="00AC6E19">
              <w:rPr>
                <w:noProof/>
                <w:webHidden/>
              </w:rPr>
              <w:fldChar w:fldCharType="end"/>
            </w:r>
          </w:hyperlink>
        </w:p>
        <w:p w14:paraId="39C6B897" w14:textId="7C363E17" w:rsidR="00AC6E19" w:rsidRDefault="00F707A3">
          <w:pPr>
            <w:pStyle w:val="TOC2"/>
            <w:tabs>
              <w:tab w:val="right" w:leader="dot" w:pos="9350"/>
            </w:tabs>
            <w:rPr>
              <w:rFonts w:eastAsiaTheme="minorEastAsia"/>
              <w:noProof/>
              <w:lang w:eastAsia="ja-JP"/>
            </w:rPr>
          </w:pPr>
          <w:hyperlink w:anchor="_Toc55841214" w:history="1">
            <w:r w:rsidR="00AC6E19" w:rsidRPr="00F27C63">
              <w:rPr>
                <w:rStyle w:val="Hyperlink"/>
                <w:noProof/>
              </w:rPr>
              <w:t>Deliverables</w:t>
            </w:r>
            <w:r w:rsidR="00AC6E19">
              <w:rPr>
                <w:noProof/>
                <w:webHidden/>
              </w:rPr>
              <w:tab/>
            </w:r>
            <w:r w:rsidR="00AC6E19">
              <w:rPr>
                <w:noProof/>
                <w:webHidden/>
              </w:rPr>
              <w:fldChar w:fldCharType="begin"/>
            </w:r>
            <w:r w:rsidR="00AC6E19">
              <w:rPr>
                <w:noProof/>
                <w:webHidden/>
              </w:rPr>
              <w:instrText xml:space="preserve"> PAGEREF _Toc55841214 \h </w:instrText>
            </w:r>
            <w:r w:rsidR="00AC6E19">
              <w:rPr>
                <w:noProof/>
                <w:webHidden/>
              </w:rPr>
            </w:r>
            <w:r w:rsidR="00AC6E19">
              <w:rPr>
                <w:noProof/>
                <w:webHidden/>
              </w:rPr>
              <w:fldChar w:fldCharType="separate"/>
            </w:r>
            <w:r w:rsidR="00F37FDE">
              <w:rPr>
                <w:noProof/>
                <w:webHidden/>
              </w:rPr>
              <w:t>5</w:t>
            </w:r>
            <w:r w:rsidR="00AC6E19">
              <w:rPr>
                <w:noProof/>
                <w:webHidden/>
              </w:rPr>
              <w:fldChar w:fldCharType="end"/>
            </w:r>
          </w:hyperlink>
        </w:p>
        <w:p w14:paraId="17A43DF1" w14:textId="34255571" w:rsidR="00AC6E19" w:rsidRDefault="00F707A3">
          <w:pPr>
            <w:pStyle w:val="TOC1"/>
            <w:tabs>
              <w:tab w:val="right" w:leader="dot" w:pos="9350"/>
            </w:tabs>
            <w:rPr>
              <w:rFonts w:eastAsiaTheme="minorEastAsia"/>
              <w:noProof/>
              <w:lang w:eastAsia="ja-JP"/>
            </w:rPr>
          </w:pPr>
          <w:hyperlink w:anchor="_Toc55841215" w:history="1">
            <w:r w:rsidR="00AC6E19" w:rsidRPr="00F27C63">
              <w:rPr>
                <w:rStyle w:val="Hyperlink"/>
                <w:noProof/>
              </w:rPr>
              <w:t>Related Studies</w:t>
            </w:r>
            <w:r w:rsidR="00AC6E19">
              <w:rPr>
                <w:noProof/>
                <w:webHidden/>
              </w:rPr>
              <w:tab/>
            </w:r>
            <w:r w:rsidR="00AC6E19">
              <w:rPr>
                <w:noProof/>
                <w:webHidden/>
              </w:rPr>
              <w:fldChar w:fldCharType="begin"/>
            </w:r>
            <w:r w:rsidR="00AC6E19">
              <w:rPr>
                <w:noProof/>
                <w:webHidden/>
              </w:rPr>
              <w:instrText xml:space="preserve"> PAGEREF _Toc55841215 \h </w:instrText>
            </w:r>
            <w:r w:rsidR="00AC6E19">
              <w:rPr>
                <w:noProof/>
                <w:webHidden/>
              </w:rPr>
            </w:r>
            <w:r w:rsidR="00AC6E19">
              <w:rPr>
                <w:noProof/>
                <w:webHidden/>
              </w:rPr>
              <w:fldChar w:fldCharType="separate"/>
            </w:r>
            <w:r w:rsidR="00F37FDE">
              <w:rPr>
                <w:noProof/>
                <w:webHidden/>
              </w:rPr>
              <w:t>5</w:t>
            </w:r>
            <w:r w:rsidR="00AC6E19">
              <w:rPr>
                <w:noProof/>
                <w:webHidden/>
              </w:rPr>
              <w:fldChar w:fldCharType="end"/>
            </w:r>
          </w:hyperlink>
        </w:p>
        <w:p w14:paraId="12E90C2A" w14:textId="3BC52DA3" w:rsidR="00AC6E19" w:rsidRDefault="00F707A3">
          <w:pPr>
            <w:pStyle w:val="TOC1"/>
            <w:tabs>
              <w:tab w:val="right" w:leader="dot" w:pos="9350"/>
            </w:tabs>
            <w:rPr>
              <w:rFonts w:eastAsiaTheme="minorEastAsia"/>
              <w:noProof/>
              <w:lang w:eastAsia="ja-JP"/>
            </w:rPr>
          </w:pPr>
          <w:hyperlink w:anchor="_Toc55841216" w:history="1">
            <w:r w:rsidR="00AC6E19" w:rsidRPr="00F27C63">
              <w:rPr>
                <w:rStyle w:val="Hyperlink"/>
                <w:noProof/>
              </w:rPr>
              <w:t>Research Method</w:t>
            </w:r>
            <w:r w:rsidR="00AC6E19">
              <w:rPr>
                <w:noProof/>
                <w:webHidden/>
              </w:rPr>
              <w:tab/>
            </w:r>
            <w:r w:rsidR="00AC6E19">
              <w:rPr>
                <w:noProof/>
                <w:webHidden/>
              </w:rPr>
              <w:fldChar w:fldCharType="begin"/>
            </w:r>
            <w:r w:rsidR="00AC6E19">
              <w:rPr>
                <w:noProof/>
                <w:webHidden/>
              </w:rPr>
              <w:instrText xml:space="preserve"> PAGEREF _Toc55841216 \h </w:instrText>
            </w:r>
            <w:r w:rsidR="00AC6E19">
              <w:rPr>
                <w:noProof/>
                <w:webHidden/>
              </w:rPr>
            </w:r>
            <w:r w:rsidR="00AC6E19">
              <w:rPr>
                <w:noProof/>
                <w:webHidden/>
              </w:rPr>
              <w:fldChar w:fldCharType="separate"/>
            </w:r>
            <w:r w:rsidR="00F37FDE">
              <w:rPr>
                <w:noProof/>
                <w:webHidden/>
              </w:rPr>
              <w:t>6</w:t>
            </w:r>
            <w:r w:rsidR="00AC6E19">
              <w:rPr>
                <w:noProof/>
                <w:webHidden/>
              </w:rPr>
              <w:fldChar w:fldCharType="end"/>
            </w:r>
          </w:hyperlink>
        </w:p>
        <w:p w14:paraId="118450EC" w14:textId="3C2EC491" w:rsidR="00AC6E19" w:rsidRDefault="00F707A3">
          <w:pPr>
            <w:pStyle w:val="TOC1"/>
            <w:tabs>
              <w:tab w:val="right" w:leader="dot" w:pos="9350"/>
            </w:tabs>
            <w:rPr>
              <w:rFonts w:eastAsiaTheme="minorEastAsia"/>
              <w:noProof/>
              <w:lang w:eastAsia="ja-JP"/>
            </w:rPr>
          </w:pPr>
          <w:hyperlink w:anchor="_Toc55841217" w:history="1">
            <w:r w:rsidR="00AC6E19" w:rsidRPr="00F27C63">
              <w:rPr>
                <w:rStyle w:val="Hyperlink"/>
                <w:noProof/>
              </w:rPr>
              <w:t>Design and Implementation</w:t>
            </w:r>
            <w:r w:rsidR="00AC6E19">
              <w:rPr>
                <w:noProof/>
                <w:webHidden/>
              </w:rPr>
              <w:tab/>
            </w:r>
            <w:r w:rsidR="00AC6E19">
              <w:rPr>
                <w:noProof/>
                <w:webHidden/>
              </w:rPr>
              <w:fldChar w:fldCharType="begin"/>
            </w:r>
            <w:r w:rsidR="00AC6E19">
              <w:rPr>
                <w:noProof/>
                <w:webHidden/>
              </w:rPr>
              <w:instrText xml:space="preserve"> PAGEREF _Toc55841217 \h </w:instrText>
            </w:r>
            <w:r w:rsidR="00AC6E19">
              <w:rPr>
                <w:noProof/>
                <w:webHidden/>
              </w:rPr>
            </w:r>
            <w:r w:rsidR="00AC6E19">
              <w:rPr>
                <w:noProof/>
                <w:webHidden/>
              </w:rPr>
              <w:fldChar w:fldCharType="separate"/>
            </w:r>
            <w:r w:rsidR="00F37FDE">
              <w:rPr>
                <w:noProof/>
                <w:webHidden/>
              </w:rPr>
              <w:t>7</w:t>
            </w:r>
            <w:r w:rsidR="00AC6E19">
              <w:rPr>
                <w:noProof/>
                <w:webHidden/>
              </w:rPr>
              <w:fldChar w:fldCharType="end"/>
            </w:r>
          </w:hyperlink>
        </w:p>
        <w:p w14:paraId="1C2120EA" w14:textId="7B352CFC" w:rsidR="00AC6E19" w:rsidRDefault="00F707A3">
          <w:pPr>
            <w:pStyle w:val="TOC2"/>
            <w:tabs>
              <w:tab w:val="right" w:leader="dot" w:pos="9350"/>
            </w:tabs>
            <w:rPr>
              <w:rFonts w:eastAsiaTheme="minorEastAsia"/>
              <w:noProof/>
              <w:lang w:eastAsia="ja-JP"/>
            </w:rPr>
          </w:pPr>
          <w:hyperlink w:anchor="_Toc55841218" w:history="1">
            <w:r w:rsidR="00AC6E19" w:rsidRPr="00F27C63">
              <w:rPr>
                <w:rStyle w:val="Hyperlink"/>
                <w:noProof/>
              </w:rPr>
              <w:t>Data Collection</w:t>
            </w:r>
            <w:r w:rsidR="00AC6E19">
              <w:rPr>
                <w:noProof/>
                <w:webHidden/>
              </w:rPr>
              <w:tab/>
            </w:r>
            <w:r w:rsidR="00AC6E19">
              <w:rPr>
                <w:noProof/>
                <w:webHidden/>
              </w:rPr>
              <w:fldChar w:fldCharType="begin"/>
            </w:r>
            <w:r w:rsidR="00AC6E19">
              <w:rPr>
                <w:noProof/>
                <w:webHidden/>
              </w:rPr>
              <w:instrText xml:space="preserve"> PAGEREF _Toc55841218 \h </w:instrText>
            </w:r>
            <w:r w:rsidR="00AC6E19">
              <w:rPr>
                <w:noProof/>
                <w:webHidden/>
              </w:rPr>
            </w:r>
            <w:r w:rsidR="00AC6E19">
              <w:rPr>
                <w:noProof/>
                <w:webHidden/>
              </w:rPr>
              <w:fldChar w:fldCharType="separate"/>
            </w:r>
            <w:r w:rsidR="00F37FDE">
              <w:rPr>
                <w:noProof/>
                <w:webHidden/>
              </w:rPr>
              <w:t>7</w:t>
            </w:r>
            <w:r w:rsidR="00AC6E19">
              <w:rPr>
                <w:noProof/>
                <w:webHidden/>
              </w:rPr>
              <w:fldChar w:fldCharType="end"/>
            </w:r>
          </w:hyperlink>
        </w:p>
        <w:p w14:paraId="3DF866CF" w14:textId="33B863AA" w:rsidR="00AC6E19" w:rsidRDefault="00F707A3">
          <w:pPr>
            <w:pStyle w:val="TOC3"/>
            <w:tabs>
              <w:tab w:val="right" w:leader="dot" w:pos="9350"/>
            </w:tabs>
            <w:rPr>
              <w:rFonts w:eastAsiaTheme="minorEastAsia"/>
              <w:noProof/>
              <w:lang w:eastAsia="ja-JP"/>
            </w:rPr>
          </w:pPr>
          <w:hyperlink w:anchor="_Toc55841219" w:history="1">
            <w:r w:rsidR="00AC6E19" w:rsidRPr="00F27C63">
              <w:rPr>
                <w:rStyle w:val="Hyperlink"/>
                <w:noProof/>
              </w:rPr>
              <w:t>Data Extraction</w:t>
            </w:r>
            <w:r w:rsidR="00AC6E19">
              <w:rPr>
                <w:noProof/>
                <w:webHidden/>
              </w:rPr>
              <w:tab/>
            </w:r>
            <w:r w:rsidR="00AC6E19">
              <w:rPr>
                <w:noProof/>
                <w:webHidden/>
              </w:rPr>
              <w:fldChar w:fldCharType="begin"/>
            </w:r>
            <w:r w:rsidR="00AC6E19">
              <w:rPr>
                <w:noProof/>
                <w:webHidden/>
              </w:rPr>
              <w:instrText xml:space="preserve"> PAGEREF _Toc55841219 \h </w:instrText>
            </w:r>
            <w:r w:rsidR="00AC6E19">
              <w:rPr>
                <w:noProof/>
                <w:webHidden/>
              </w:rPr>
            </w:r>
            <w:r w:rsidR="00AC6E19">
              <w:rPr>
                <w:noProof/>
                <w:webHidden/>
              </w:rPr>
              <w:fldChar w:fldCharType="separate"/>
            </w:r>
            <w:r w:rsidR="00F37FDE">
              <w:rPr>
                <w:noProof/>
                <w:webHidden/>
              </w:rPr>
              <w:t>8</w:t>
            </w:r>
            <w:r w:rsidR="00AC6E19">
              <w:rPr>
                <w:noProof/>
                <w:webHidden/>
              </w:rPr>
              <w:fldChar w:fldCharType="end"/>
            </w:r>
          </w:hyperlink>
        </w:p>
        <w:p w14:paraId="7D8CD6B5" w14:textId="6DFC6578" w:rsidR="00AC6E19" w:rsidRDefault="00F707A3">
          <w:pPr>
            <w:pStyle w:val="TOC3"/>
            <w:tabs>
              <w:tab w:val="right" w:leader="dot" w:pos="9350"/>
            </w:tabs>
            <w:rPr>
              <w:rFonts w:eastAsiaTheme="minorEastAsia"/>
              <w:noProof/>
              <w:lang w:eastAsia="ja-JP"/>
            </w:rPr>
          </w:pPr>
          <w:hyperlink w:anchor="_Toc55841220" w:history="1">
            <w:r w:rsidR="00AC6E19" w:rsidRPr="00F27C63">
              <w:rPr>
                <w:rStyle w:val="Hyperlink"/>
                <w:noProof/>
              </w:rPr>
              <w:t>Data Shaping and Cleanup</w:t>
            </w:r>
            <w:r w:rsidR="00AC6E19">
              <w:rPr>
                <w:noProof/>
                <w:webHidden/>
              </w:rPr>
              <w:tab/>
            </w:r>
            <w:r w:rsidR="00AC6E19">
              <w:rPr>
                <w:noProof/>
                <w:webHidden/>
              </w:rPr>
              <w:fldChar w:fldCharType="begin"/>
            </w:r>
            <w:r w:rsidR="00AC6E19">
              <w:rPr>
                <w:noProof/>
                <w:webHidden/>
              </w:rPr>
              <w:instrText xml:space="preserve"> PAGEREF _Toc55841220 \h </w:instrText>
            </w:r>
            <w:r w:rsidR="00AC6E19">
              <w:rPr>
                <w:noProof/>
                <w:webHidden/>
              </w:rPr>
            </w:r>
            <w:r w:rsidR="00AC6E19">
              <w:rPr>
                <w:noProof/>
                <w:webHidden/>
              </w:rPr>
              <w:fldChar w:fldCharType="separate"/>
            </w:r>
            <w:r w:rsidR="00F37FDE">
              <w:rPr>
                <w:noProof/>
                <w:webHidden/>
              </w:rPr>
              <w:t>10</w:t>
            </w:r>
            <w:r w:rsidR="00AC6E19">
              <w:rPr>
                <w:noProof/>
                <w:webHidden/>
              </w:rPr>
              <w:fldChar w:fldCharType="end"/>
            </w:r>
          </w:hyperlink>
        </w:p>
        <w:p w14:paraId="1F15D0D9" w14:textId="78B80F11" w:rsidR="00AC6E19" w:rsidRDefault="00F707A3">
          <w:pPr>
            <w:pStyle w:val="TOC2"/>
            <w:tabs>
              <w:tab w:val="right" w:leader="dot" w:pos="9350"/>
            </w:tabs>
            <w:rPr>
              <w:rFonts w:eastAsiaTheme="minorEastAsia"/>
              <w:noProof/>
              <w:lang w:eastAsia="ja-JP"/>
            </w:rPr>
          </w:pPr>
          <w:hyperlink w:anchor="_Toc55841221" w:history="1">
            <w:r w:rsidR="00AC6E19" w:rsidRPr="00F27C63">
              <w:rPr>
                <w:rStyle w:val="Hyperlink"/>
                <w:noProof/>
              </w:rPr>
              <w:t>Topic Modeling and Text Classification</w:t>
            </w:r>
            <w:r w:rsidR="00AC6E19">
              <w:rPr>
                <w:noProof/>
                <w:webHidden/>
              </w:rPr>
              <w:tab/>
            </w:r>
            <w:r w:rsidR="00AC6E19">
              <w:rPr>
                <w:noProof/>
                <w:webHidden/>
              </w:rPr>
              <w:fldChar w:fldCharType="begin"/>
            </w:r>
            <w:r w:rsidR="00AC6E19">
              <w:rPr>
                <w:noProof/>
                <w:webHidden/>
              </w:rPr>
              <w:instrText xml:space="preserve"> PAGEREF _Toc55841221 \h </w:instrText>
            </w:r>
            <w:r w:rsidR="00AC6E19">
              <w:rPr>
                <w:noProof/>
                <w:webHidden/>
              </w:rPr>
            </w:r>
            <w:r w:rsidR="00AC6E19">
              <w:rPr>
                <w:noProof/>
                <w:webHidden/>
              </w:rPr>
              <w:fldChar w:fldCharType="separate"/>
            </w:r>
            <w:r w:rsidR="00F37FDE">
              <w:rPr>
                <w:noProof/>
                <w:webHidden/>
              </w:rPr>
              <w:t>11</w:t>
            </w:r>
            <w:r w:rsidR="00AC6E19">
              <w:rPr>
                <w:noProof/>
                <w:webHidden/>
              </w:rPr>
              <w:fldChar w:fldCharType="end"/>
            </w:r>
          </w:hyperlink>
        </w:p>
        <w:p w14:paraId="22F9C84F" w14:textId="76CF735C" w:rsidR="00AC6E19" w:rsidRDefault="00F707A3">
          <w:pPr>
            <w:pStyle w:val="TOC3"/>
            <w:tabs>
              <w:tab w:val="right" w:leader="dot" w:pos="9350"/>
            </w:tabs>
            <w:rPr>
              <w:rFonts w:eastAsiaTheme="minorEastAsia"/>
              <w:noProof/>
              <w:lang w:eastAsia="ja-JP"/>
            </w:rPr>
          </w:pPr>
          <w:hyperlink w:anchor="_Toc55841222" w:history="1">
            <w:r w:rsidR="00AC6E19" w:rsidRPr="00F27C63">
              <w:rPr>
                <w:rStyle w:val="Hyperlink"/>
                <w:noProof/>
              </w:rPr>
              <w:t>Latent Dirichlet Allocation (LDA)</w:t>
            </w:r>
            <w:r w:rsidR="00AC6E19">
              <w:rPr>
                <w:noProof/>
                <w:webHidden/>
              </w:rPr>
              <w:tab/>
            </w:r>
            <w:r w:rsidR="00AC6E19">
              <w:rPr>
                <w:noProof/>
                <w:webHidden/>
              </w:rPr>
              <w:fldChar w:fldCharType="begin"/>
            </w:r>
            <w:r w:rsidR="00AC6E19">
              <w:rPr>
                <w:noProof/>
                <w:webHidden/>
              </w:rPr>
              <w:instrText xml:space="preserve"> PAGEREF _Toc55841222 \h </w:instrText>
            </w:r>
            <w:r w:rsidR="00AC6E19">
              <w:rPr>
                <w:noProof/>
                <w:webHidden/>
              </w:rPr>
            </w:r>
            <w:r w:rsidR="00AC6E19">
              <w:rPr>
                <w:noProof/>
                <w:webHidden/>
              </w:rPr>
              <w:fldChar w:fldCharType="separate"/>
            </w:r>
            <w:r w:rsidR="00F37FDE">
              <w:rPr>
                <w:noProof/>
                <w:webHidden/>
              </w:rPr>
              <w:t>11</w:t>
            </w:r>
            <w:r w:rsidR="00AC6E19">
              <w:rPr>
                <w:noProof/>
                <w:webHidden/>
              </w:rPr>
              <w:fldChar w:fldCharType="end"/>
            </w:r>
          </w:hyperlink>
        </w:p>
        <w:p w14:paraId="6386505F" w14:textId="17E815B0" w:rsidR="00AC6E19" w:rsidRDefault="00F707A3">
          <w:pPr>
            <w:pStyle w:val="TOC3"/>
            <w:tabs>
              <w:tab w:val="right" w:leader="dot" w:pos="9350"/>
            </w:tabs>
            <w:rPr>
              <w:rFonts w:eastAsiaTheme="minorEastAsia"/>
              <w:noProof/>
              <w:lang w:eastAsia="ja-JP"/>
            </w:rPr>
          </w:pPr>
          <w:hyperlink w:anchor="_Toc55841223" w:history="1">
            <w:r w:rsidR="00AC6E19" w:rsidRPr="00F27C63">
              <w:rPr>
                <w:rStyle w:val="Hyperlink"/>
                <w:noProof/>
              </w:rPr>
              <w:t>Multiclass Classification with Deep Learning</w:t>
            </w:r>
            <w:r w:rsidR="00AC6E19">
              <w:rPr>
                <w:noProof/>
                <w:webHidden/>
              </w:rPr>
              <w:tab/>
            </w:r>
            <w:r w:rsidR="00AC6E19">
              <w:rPr>
                <w:noProof/>
                <w:webHidden/>
              </w:rPr>
              <w:fldChar w:fldCharType="begin"/>
            </w:r>
            <w:r w:rsidR="00AC6E19">
              <w:rPr>
                <w:noProof/>
                <w:webHidden/>
              </w:rPr>
              <w:instrText xml:space="preserve"> PAGEREF _Toc55841223 \h </w:instrText>
            </w:r>
            <w:r w:rsidR="00AC6E19">
              <w:rPr>
                <w:noProof/>
                <w:webHidden/>
              </w:rPr>
            </w:r>
            <w:r w:rsidR="00AC6E19">
              <w:rPr>
                <w:noProof/>
                <w:webHidden/>
              </w:rPr>
              <w:fldChar w:fldCharType="separate"/>
            </w:r>
            <w:r w:rsidR="00F37FDE">
              <w:rPr>
                <w:noProof/>
                <w:webHidden/>
              </w:rPr>
              <w:t>13</w:t>
            </w:r>
            <w:r w:rsidR="00AC6E19">
              <w:rPr>
                <w:noProof/>
                <w:webHidden/>
              </w:rPr>
              <w:fldChar w:fldCharType="end"/>
            </w:r>
          </w:hyperlink>
        </w:p>
        <w:p w14:paraId="32C625E7" w14:textId="07A381A6" w:rsidR="00AC6E19" w:rsidRDefault="00F707A3">
          <w:pPr>
            <w:pStyle w:val="TOC3"/>
            <w:tabs>
              <w:tab w:val="right" w:leader="dot" w:pos="9350"/>
            </w:tabs>
            <w:rPr>
              <w:rFonts w:eastAsiaTheme="minorEastAsia"/>
              <w:noProof/>
              <w:lang w:eastAsia="ja-JP"/>
            </w:rPr>
          </w:pPr>
          <w:hyperlink w:anchor="_Toc55841224" w:history="1">
            <w:r w:rsidR="00AC6E19" w:rsidRPr="00F27C63">
              <w:rPr>
                <w:rStyle w:val="Hyperlink"/>
                <w:noProof/>
              </w:rPr>
              <w:t>Behavior Keyword Identification</w:t>
            </w:r>
            <w:r w:rsidR="00AC6E19">
              <w:rPr>
                <w:noProof/>
                <w:webHidden/>
              </w:rPr>
              <w:tab/>
            </w:r>
            <w:r w:rsidR="00AC6E19">
              <w:rPr>
                <w:noProof/>
                <w:webHidden/>
              </w:rPr>
              <w:fldChar w:fldCharType="begin"/>
            </w:r>
            <w:r w:rsidR="00AC6E19">
              <w:rPr>
                <w:noProof/>
                <w:webHidden/>
              </w:rPr>
              <w:instrText xml:space="preserve"> PAGEREF _Toc55841224 \h </w:instrText>
            </w:r>
            <w:r w:rsidR="00AC6E19">
              <w:rPr>
                <w:noProof/>
                <w:webHidden/>
              </w:rPr>
            </w:r>
            <w:r w:rsidR="00AC6E19">
              <w:rPr>
                <w:noProof/>
                <w:webHidden/>
              </w:rPr>
              <w:fldChar w:fldCharType="separate"/>
            </w:r>
            <w:r w:rsidR="00F37FDE">
              <w:rPr>
                <w:noProof/>
                <w:webHidden/>
              </w:rPr>
              <w:t>18</w:t>
            </w:r>
            <w:r w:rsidR="00AC6E19">
              <w:rPr>
                <w:noProof/>
                <w:webHidden/>
              </w:rPr>
              <w:fldChar w:fldCharType="end"/>
            </w:r>
          </w:hyperlink>
        </w:p>
        <w:p w14:paraId="76A8DD24" w14:textId="425D8685" w:rsidR="00AC6E19" w:rsidRDefault="00F707A3">
          <w:pPr>
            <w:pStyle w:val="TOC3"/>
            <w:tabs>
              <w:tab w:val="right" w:leader="dot" w:pos="9350"/>
            </w:tabs>
            <w:rPr>
              <w:rFonts w:eastAsiaTheme="minorEastAsia"/>
              <w:noProof/>
              <w:lang w:eastAsia="ja-JP"/>
            </w:rPr>
          </w:pPr>
          <w:hyperlink w:anchor="_Toc55841225" w:history="1">
            <w:r w:rsidR="00AC6E19" w:rsidRPr="00F27C63">
              <w:rPr>
                <w:rStyle w:val="Hyperlink"/>
                <w:noProof/>
              </w:rPr>
              <w:t>Statistical Modeling</w:t>
            </w:r>
            <w:r w:rsidR="00AC6E19">
              <w:rPr>
                <w:noProof/>
                <w:webHidden/>
              </w:rPr>
              <w:tab/>
            </w:r>
            <w:r w:rsidR="00AC6E19">
              <w:rPr>
                <w:noProof/>
                <w:webHidden/>
              </w:rPr>
              <w:fldChar w:fldCharType="begin"/>
            </w:r>
            <w:r w:rsidR="00AC6E19">
              <w:rPr>
                <w:noProof/>
                <w:webHidden/>
              </w:rPr>
              <w:instrText xml:space="preserve"> PAGEREF _Toc55841225 \h </w:instrText>
            </w:r>
            <w:r w:rsidR="00AC6E19">
              <w:rPr>
                <w:noProof/>
                <w:webHidden/>
              </w:rPr>
            </w:r>
            <w:r w:rsidR="00AC6E19">
              <w:rPr>
                <w:noProof/>
                <w:webHidden/>
              </w:rPr>
              <w:fldChar w:fldCharType="separate"/>
            </w:r>
            <w:r w:rsidR="00F37FDE">
              <w:rPr>
                <w:noProof/>
                <w:webHidden/>
              </w:rPr>
              <w:t>19</w:t>
            </w:r>
            <w:r w:rsidR="00AC6E19">
              <w:rPr>
                <w:noProof/>
                <w:webHidden/>
              </w:rPr>
              <w:fldChar w:fldCharType="end"/>
            </w:r>
          </w:hyperlink>
        </w:p>
        <w:p w14:paraId="4738A032" w14:textId="695A4494" w:rsidR="00AC6E19" w:rsidRDefault="00F707A3">
          <w:pPr>
            <w:pStyle w:val="TOC3"/>
            <w:tabs>
              <w:tab w:val="right" w:leader="dot" w:pos="9350"/>
            </w:tabs>
            <w:rPr>
              <w:rFonts w:eastAsiaTheme="minorEastAsia"/>
              <w:noProof/>
              <w:lang w:eastAsia="ja-JP"/>
            </w:rPr>
          </w:pPr>
          <w:hyperlink w:anchor="_Toc55841226" w:history="1">
            <w:r w:rsidR="00AC6E19" w:rsidRPr="00F27C63">
              <w:rPr>
                <w:rStyle w:val="Hyperlink"/>
                <w:noProof/>
              </w:rPr>
              <w:t>Time Series Analysis</w:t>
            </w:r>
            <w:r w:rsidR="00AC6E19">
              <w:rPr>
                <w:noProof/>
                <w:webHidden/>
              </w:rPr>
              <w:tab/>
            </w:r>
            <w:r w:rsidR="00AC6E19">
              <w:rPr>
                <w:noProof/>
                <w:webHidden/>
              </w:rPr>
              <w:fldChar w:fldCharType="begin"/>
            </w:r>
            <w:r w:rsidR="00AC6E19">
              <w:rPr>
                <w:noProof/>
                <w:webHidden/>
              </w:rPr>
              <w:instrText xml:space="preserve"> PAGEREF _Toc55841226 \h </w:instrText>
            </w:r>
            <w:r w:rsidR="00AC6E19">
              <w:rPr>
                <w:noProof/>
                <w:webHidden/>
              </w:rPr>
            </w:r>
            <w:r w:rsidR="00AC6E19">
              <w:rPr>
                <w:noProof/>
                <w:webHidden/>
              </w:rPr>
              <w:fldChar w:fldCharType="separate"/>
            </w:r>
            <w:r w:rsidR="00F37FDE">
              <w:rPr>
                <w:noProof/>
                <w:webHidden/>
              </w:rPr>
              <w:t>19</w:t>
            </w:r>
            <w:r w:rsidR="00AC6E19">
              <w:rPr>
                <w:noProof/>
                <w:webHidden/>
              </w:rPr>
              <w:fldChar w:fldCharType="end"/>
            </w:r>
          </w:hyperlink>
        </w:p>
        <w:p w14:paraId="62666A37" w14:textId="7CE87257" w:rsidR="00AC6E19" w:rsidRDefault="00F707A3">
          <w:pPr>
            <w:pStyle w:val="TOC1"/>
            <w:tabs>
              <w:tab w:val="right" w:leader="dot" w:pos="9350"/>
            </w:tabs>
            <w:rPr>
              <w:rFonts w:eastAsiaTheme="minorEastAsia"/>
              <w:noProof/>
              <w:lang w:eastAsia="ja-JP"/>
            </w:rPr>
          </w:pPr>
          <w:hyperlink w:anchor="_Toc55841227" w:history="1">
            <w:r w:rsidR="00AC6E19" w:rsidRPr="00F27C63">
              <w:rPr>
                <w:rStyle w:val="Hyperlink"/>
                <w:noProof/>
              </w:rPr>
              <w:t>Findings</w:t>
            </w:r>
            <w:r w:rsidR="00AC6E19">
              <w:rPr>
                <w:noProof/>
                <w:webHidden/>
              </w:rPr>
              <w:tab/>
            </w:r>
            <w:r w:rsidR="00AC6E19">
              <w:rPr>
                <w:noProof/>
                <w:webHidden/>
              </w:rPr>
              <w:fldChar w:fldCharType="begin"/>
            </w:r>
            <w:r w:rsidR="00AC6E19">
              <w:rPr>
                <w:noProof/>
                <w:webHidden/>
              </w:rPr>
              <w:instrText xml:space="preserve"> PAGEREF _Toc55841227 \h </w:instrText>
            </w:r>
            <w:r w:rsidR="00AC6E19">
              <w:rPr>
                <w:noProof/>
                <w:webHidden/>
              </w:rPr>
            </w:r>
            <w:r w:rsidR="00AC6E19">
              <w:rPr>
                <w:noProof/>
                <w:webHidden/>
              </w:rPr>
              <w:fldChar w:fldCharType="separate"/>
            </w:r>
            <w:r w:rsidR="00F37FDE">
              <w:rPr>
                <w:noProof/>
                <w:webHidden/>
              </w:rPr>
              <w:t>19</w:t>
            </w:r>
            <w:r w:rsidR="00AC6E19">
              <w:rPr>
                <w:noProof/>
                <w:webHidden/>
              </w:rPr>
              <w:fldChar w:fldCharType="end"/>
            </w:r>
          </w:hyperlink>
        </w:p>
        <w:p w14:paraId="0E05A7D6" w14:textId="77EC192B" w:rsidR="00AC6E19" w:rsidRDefault="00F707A3">
          <w:pPr>
            <w:pStyle w:val="TOC2"/>
            <w:tabs>
              <w:tab w:val="right" w:leader="dot" w:pos="9350"/>
            </w:tabs>
            <w:rPr>
              <w:rFonts w:eastAsiaTheme="minorEastAsia"/>
              <w:noProof/>
              <w:lang w:eastAsia="ja-JP"/>
            </w:rPr>
          </w:pPr>
          <w:hyperlink w:anchor="_Toc55841228" w:history="1">
            <w:r w:rsidR="00AC6E19" w:rsidRPr="00F27C63">
              <w:rPr>
                <w:rStyle w:val="Hyperlink"/>
                <w:noProof/>
              </w:rPr>
              <w:t>Is Social Media an effective way to communicate mitigations strategies?</w:t>
            </w:r>
            <w:r w:rsidR="00AC6E19">
              <w:rPr>
                <w:noProof/>
                <w:webHidden/>
              </w:rPr>
              <w:tab/>
            </w:r>
            <w:r w:rsidR="00AC6E19">
              <w:rPr>
                <w:noProof/>
                <w:webHidden/>
              </w:rPr>
              <w:fldChar w:fldCharType="begin"/>
            </w:r>
            <w:r w:rsidR="00AC6E19">
              <w:rPr>
                <w:noProof/>
                <w:webHidden/>
              </w:rPr>
              <w:instrText xml:space="preserve"> PAGEREF _Toc55841228 \h </w:instrText>
            </w:r>
            <w:r w:rsidR="00AC6E19">
              <w:rPr>
                <w:noProof/>
                <w:webHidden/>
              </w:rPr>
            </w:r>
            <w:r w:rsidR="00AC6E19">
              <w:rPr>
                <w:noProof/>
                <w:webHidden/>
              </w:rPr>
              <w:fldChar w:fldCharType="separate"/>
            </w:r>
            <w:r w:rsidR="00F37FDE">
              <w:rPr>
                <w:noProof/>
                <w:webHidden/>
              </w:rPr>
              <w:t>19</w:t>
            </w:r>
            <w:r w:rsidR="00AC6E19">
              <w:rPr>
                <w:noProof/>
                <w:webHidden/>
              </w:rPr>
              <w:fldChar w:fldCharType="end"/>
            </w:r>
          </w:hyperlink>
        </w:p>
        <w:p w14:paraId="0A0466C8" w14:textId="2422D493" w:rsidR="00AC6E19" w:rsidRDefault="00F707A3">
          <w:pPr>
            <w:pStyle w:val="TOC3"/>
            <w:tabs>
              <w:tab w:val="right" w:leader="dot" w:pos="9350"/>
            </w:tabs>
            <w:rPr>
              <w:rFonts w:eastAsiaTheme="minorEastAsia"/>
              <w:noProof/>
              <w:lang w:eastAsia="ja-JP"/>
            </w:rPr>
          </w:pPr>
          <w:hyperlink w:anchor="_Toc55841229" w:history="1">
            <w:r w:rsidR="00AC6E19" w:rsidRPr="00F27C63">
              <w:rPr>
                <w:rStyle w:val="Hyperlink"/>
                <w:noProof/>
              </w:rPr>
              <w:t>Social Media Engagement Statistics</w:t>
            </w:r>
            <w:r w:rsidR="00AC6E19">
              <w:rPr>
                <w:noProof/>
                <w:webHidden/>
              </w:rPr>
              <w:tab/>
            </w:r>
            <w:r w:rsidR="00AC6E19">
              <w:rPr>
                <w:noProof/>
                <w:webHidden/>
              </w:rPr>
              <w:fldChar w:fldCharType="begin"/>
            </w:r>
            <w:r w:rsidR="00AC6E19">
              <w:rPr>
                <w:noProof/>
                <w:webHidden/>
              </w:rPr>
              <w:instrText xml:space="preserve"> PAGEREF _Toc55841229 \h </w:instrText>
            </w:r>
            <w:r w:rsidR="00AC6E19">
              <w:rPr>
                <w:noProof/>
                <w:webHidden/>
              </w:rPr>
            </w:r>
            <w:r w:rsidR="00AC6E19">
              <w:rPr>
                <w:noProof/>
                <w:webHidden/>
              </w:rPr>
              <w:fldChar w:fldCharType="separate"/>
            </w:r>
            <w:r w:rsidR="00F37FDE">
              <w:rPr>
                <w:noProof/>
                <w:webHidden/>
              </w:rPr>
              <w:t>19</w:t>
            </w:r>
            <w:r w:rsidR="00AC6E19">
              <w:rPr>
                <w:noProof/>
                <w:webHidden/>
              </w:rPr>
              <w:fldChar w:fldCharType="end"/>
            </w:r>
          </w:hyperlink>
        </w:p>
        <w:p w14:paraId="65E7B64F" w14:textId="5A7491CA" w:rsidR="00AC6E19" w:rsidRDefault="00F707A3">
          <w:pPr>
            <w:pStyle w:val="TOC3"/>
            <w:tabs>
              <w:tab w:val="right" w:leader="dot" w:pos="9350"/>
            </w:tabs>
            <w:rPr>
              <w:rFonts w:eastAsiaTheme="minorEastAsia"/>
              <w:noProof/>
              <w:lang w:eastAsia="ja-JP"/>
            </w:rPr>
          </w:pPr>
          <w:hyperlink w:anchor="_Toc55841230" w:history="1">
            <w:r w:rsidR="00AC6E19" w:rsidRPr="00F27C63">
              <w:rPr>
                <w:rStyle w:val="Hyperlink"/>
                <w:noProof/>
              </w:rPr>
              <w:t>User Engagement by Topic</w:t>
            </w:r>
            <w:r w:rsidR="00AC6E19">
              <w:rPr>
                <w:noProof/>
                <w:webHidden/>
              </w:rPr>
              <w:tab/>
            </w:r>
            <w:r w:rsidR="00AC6E19">
              <w:rPr>
                <w:noProof/>
                <w:webHidden/>
              </w:rPr>
              <w:fldChar w:fldCharType="begin"/>
            </w:r>
            <w:r w:rsidR="00AC6E19">
              <w:rPr>
                <w:noProof/>
                <w:webHidden/>
              </w:rPr>
              <w:instrText xml:space="preserve"> PAGEREF _Toc55841230 \h </w:instrText>
            </w:r>
            <w:r w:rsidR="00AC6E19">
              <w:rPr>
                <w:noProof/>
                <w:webHidden/>
              </w:rPr>
            </w:r>
            <w:r w:rsidR="00AC6E19">
              <w:rPr>
                <w:noProof/>
                <w:webHidden/>
              </w:rPr>
              <w:fldChar w:fldCharType="separate"/>
            </w:r>
            <w:r w:rsidR="00F37FDE">
              <w:rPr>
                <w:noProof/>
                <w:webHidden/>
              </w:rPr>
              <w:t>21</w:t>
            </w:r>
            <w:r w:rsidR="00AC6E19">
              <w:rPr>
                <w:noProof/>
                <w:webHidden/>
              </w:rPr>
              <w:fldChar w:fldCharType="end"/>
            </w:r>
          </w:hyperlink>
        </w:p>
        <w:p w14:paraId="0549E29F" w14:textId="6E6B43D8" w:rsidR="00AC6E19" w:rsidRDefault="00F707A3">
          <w:pPr>
            <w:pStyle w:val="TOC3"/>
            <w:tabs>
              <w:tab w:val="right" w:leader="dot" w:pos="9350"/>
            </w:tabs>
            <w:rPr>
              <w:rFonts w:eastAsiaTheme="minorEastAsia"/>
              <w:noProof/>
              <w:lang w:eastAsia="ja-JP"/>
            </w:rPr>
          </w:pPr>
          <w:hyperlink w:anchor="_Toc55841231" w:history="1">
            <w:r w:rsidR="00AC6E19" w:rsidRPr="00F27C63">
              <w:rPr>
                <w:rStyle w:val="Hyperlink"/>
                <w:noProof/>
              </w:rPr>
              <w:t>Average User Response by Topic - Facebook</w:t>
            </w:r>
            <w:r w:rsidR="00AC6E19">
              <w:rPr>
                <w:noProof/>
                <w:webHidden/>
              </w:rPr>
              <w:tab/>
            </w:r>
            <w:r w:rsidR="00AC6E19">
              <w:rPr>
                <w:noProof/>
                <w:webHidden/>
              </w:rPr>
              <w:fldChar w:fldCharType="begin"/>
            </w:r>
            <w:r w:rsidR="00AC6E19">
              <w:rPr>
                <w:noProof/>
                <w:webHidden/>
              </w:rPr>
              <w:instrText xml:space="preserve"> PAGEREF _Toc55841231 \h </w:instrText>
            </w:r>
            <w:r w:rsidR="00AC6E19">
              <w:rPr>
                <w:noProof/>
                <w:webHidden/>
              </w:rPr>
            </w:r>
            <w:r w:rsidR="00AC6E19">
              <w:rPr>
                <w:noProof/>
                <w:webHidden/>
              </w:rPr>
              <w:fldChar w:fldCharType="separate"/>
            </w:r>
            <w:r w:rsidR="00F37FDE">
              <w:rPr>
                <w:noProof/>
                <w:webHidden/>
              </w:rPr>
              <w:t>22</w:t>
            </w:r>
            <w:r w:rsidR="00AC6E19">
              <w:rPr>
                <w:noProof/>
                <w:webHidden/>
              </w:rPr>
              <w:fldChar w:fldCharType="end"/>
            </w:r>
          </w:hyperlink>
        </w:p>
        <w:p w14:paraId="7E87B324" w14:textId="3E283DBF" w:rsidR="00AC6E19" w:rsidRDefault="00F707A3">
          <w:pPr>
            <w:pStyle w:val="TOC3"/>
            <w:tabs>
              <w:tab w:val="right" w:leader="dot" w:pos="9350"/>
            </w:tabs>
            <w:rPr>
              <w:rFonts w:eastAsiaTheme="minorEastAsia"/>
              <w:noProof/>
              <w:lang w:eastAsia="ja-JP"/>
            </w:rPr>
          </w:pPr>
          <w:hyperlink w:anchor="_Toc55841232" w:history="1">
            <w:r w:rsidR="00AC6E19" w:rsidRPr="00F27C63">
              <w:rPr>
                <w:rStyle w:val="Hyperlink"/>
                <w:noProof/>
              </w:rPr>
              <w:t>Average User Response by Topic – Twitter</w:t>
            </w:r>
            <w:r w:rsidR="00AC6E19">
              <w:rPr>
                <w:noProof/>
                <w:webHidden/>
              </w:rPr>
              <w:tab/>
            </w:r>
            <w:r w:rsidR="00AC6E19">
              <w:rPr>
                <w:noProof/>
                <w:webHidden/>
              </w:rPr>
              <w:fldChar w:fldCharType="begin"/>
            </w:r>
            <w:r w:rsidR="00AC6E19">
              <w:rPr>
                <w:noProof/>
                <w:webHidden/>
              </w:rPr>
              <w:instrText xml:space="preserve"> PAGEREF _Toc55841232 \h </w:instrText>
            </w:r>
            <w:r w:rsidR="00AC6E19">
              <w:rPr>
                <w:noProof/>
                <w:webHidden/>
              </w:rPr>
            </w:r>
            <w:r w:rsidR="00AC6E19">
              <w:rPr>
                <w:noProof/>
                <w:webHidden/>
              </w:rPr>
              <w:fldChar w:fldCharType="separate"/>
            </w:r>
            <w:r w:rsidR="00F37FDE">
              <w:rPr>
                <w:noProof/>
                <w:webHidden/>
              </w:rPr>
              <w:t>25</w:t>
            </w:r>
            <w:r w:rsidR="00AC6E19">
              <w:rPr>
                <w:noProof/>
                <w:webHidden/>
              </w:rPr>
              <w:fldChar w:fldCharType="end"/>
            </w:r>
          </w:hyperlink>
        </w:p>
        <w:p w14:paraId="36F073ED" w14:textId="0A50F63C" w:rsidR="00AC6E19" w:rsidRDefault="00F707A3">
          <w:pPr>
            <w:pStyle w:val="TOC2"/>
            <w:tabs>
              <w:tab w:val="right" w:leader="dot" w:pos="9350"/>
            </w:tabs>
            <w:rPr>
              <w:rFonts w:eastAsiaTheme="minorEastAsia"/>
              <w:noProof/>
              <w:lang w:eastAsia="ja-JP"/>
            </w:rPr>
          </w:pPr>
          <w:hyperlink w:anchor="_Toc55841233" w:history="1">
            <w:r w:rsidR="00AC6E19" w:rsidRPr="00F27C63">
              <w:rPr>
                <w:rStyle w:val="Hyperlink"/>
                <w:noProof/>
              </w:rPr>
              <w:t>Is there a correlation between public health messaging and confirmed positivity rates?</w:t>
            </w:r>
            <w:r w:rsidR="00AC6E19">
              <w:rPr>
                <w:noProof/>
                <w:webHidden/>
              </w:rPr>
              <w:tab/>
            </w:r>
            <w:r w:rsidR="00AC6E19">
              <w:rPr>
                <w:noProof/>
                <w:webHidden/>
              </w:rPr>
              <w:fldChar w:fldCharType="begin"/>
            </w:r>
            <w:r w:rsidR="00AC6E19">
              <w:rPr>
                <w:noProof/>
                <w:webHidden/>
              </w:rPr>
              <w:instrText xml:space="preserve"> PAGEREF _Toc55841233 \h </w:instrText>
            </w:r>
            <w:r w:rsidR="00AC6E19">
              <w:rPr>
                <w:noProof/>
                <w:webHidden/>
              </w:rPr>
            </w:r>
            <w:r w:rsidR="00AC6E19">
              <w:rPr>
                <w:noProof/>
                <w:webHidden/>
              </w:rPr>
              <w:fldChar w:fldCharType="separate"/>
            </w:r>
            <w:r w:rsidR="00F37FDE">
              <w:rPr>
                <w:noProof/>
                <w:webHidden/>
              </w:rPr>
              <w:t>29</w:t>
            </w:r>
            <w:r w:rsidR="00AC6E19">
              <w:rPr>
                <w:noProof/>
                <w:webHidden/>
              </w:rPr>
              <w:fldChar w:fldCharType="end"/>
            </w:r>
          </w:hyperlink>
        </w:p>
        <w:p w14:paraId="419C0AB6" w14:textId="66D06ADA" w:rsidR="00AC6E19" w:rsidRDefault="00F707A3">
          <w:pPr>
            <w:pStyle w:val="TOC3"/>
            <w:tabs>
              <w:tab w:val="right" w:leader="dot" w:pos="9350"/>
            </w:tabs>
            <w:rPr>
              <w:rFonts w:eastAsiaTheme="minorEastAsia"/>
              <w:noProof/>
              <w:lang w:eastAsia="ja-JP"/>
            </w:rPr>
          </w:pPr>
          <w:hyperlink w:anchor="_Toc55841234" w:history="1">
            <w:r w:rsidR="00AC6E19" w:rsidRPr="00F27C63">
              <w:rPr>
                <w:rStyle w:val="Hyperlink"/>
                <w:noProof/>
              </w:rPr>
              <w:t>Topic Frequency vs Infections Trends</w:t>
            </w:r>
            <w:r w:rsidR="00AC6E19">
              <w:rPr>
                <w:noProof/>
                <w:webHidden/>
              </w:rPr>
              <w:tab/>
            </w:r>
            <w:r w:rsidR="00AC6E19">
              <w:rPr>
                <w:noProof/>
                <w:webHidden/>
              </w:rPr>
              <w:fldChar w:fldCharType="begin"/>
            </w:r>
            <w:r w:rsidR="00AC6E19">
              <w:rPr>
                <w:noProof/>
                <w:webHidden/>
              </w:rPr>
              <w:instrText xml:space="preserve"> PAGEREF _Toc55841234 \h </w:instrText>
            </w:r>
            <w:r w:rsidR="00AC6E19">
              <w:rPr>
                <w:noProof/>
                <w:webHidden/>
              </w:rPr>
            </w:r>
            <w:r w:rsidR="00AC6E19">
              <w:rPr>
                <w:noProof/>
                <w:webHidden/>
              </w:rPr>
              <w:fldChar w:fldCharType="separate"/>
            </w:r>
            <w:r w:rsidR="00F37FDE">
              <w:rPr>
                <w:noProof/>
                <w:webHidden/>
              </w:rPr>
              <w:t>29</w:t>
            </w:r>
            <w:r w:rsidR="00AC6E19">
              <w:rPr>
                <w:noProof/>
                <w:webHidden/>
              </w:rPr>
              <w:fldChar w:fldCharType="end"/>
            </w:r>
          </w:hyperlink>
        </w:p>
        <w:p w14:paraId="1A53CA20" w14:textId="5F2594FA" w:rsidR="00AC6E19" w:rsidRDefault="00F707A3">
          <w:pPr>
            <w:pStyle w:val="TOC3"/>
            <w:tabs>
              <w:tab w:val="right" w:leader="dot" w:pos="9350"/>
            </w:tabs>
            <w:rPr>
              <w:rFonts w:eastAsiaTheme="minorEastAsia"/>
              <w:noProof/>
              <w:lang w:eastAsia="ja-JP"/>
            </w:rPr>
          </w:pPr>
          <w:hyperlink w:anchor="_Toc55841235" w:history="1">
            <w:r w:rsidR="00AC6E19" w:rsidRPr="00F27C63">
              <w:rPr>
                <w:rStyle w:val="Hyperlink"/>
                <w:noProof/>
              </w:rPr>
              <w:t>Behavior Frequency vs Infections Trends</w:t>
            </w:r>
            <w:r w:rsidR="00AC6E19">
              <w:rPr>
                <w:noProof/>
                <w:webHidden/>
              </w:rPr>
              <w:tab/>
            </w:r>
            <w:r w:rsidR="00AC6E19">
              <w:rPr>
                <w:noProof/>
                <w:webHidden/>
              </w:rPr>
              <w:fldChar w:fldCharType="begin"/>
            </w:r>
            <w:r w:rsidR="00AC6E19">
              <w:rPr>
                <w:noProof/>
                <w:webHidden/>
              </w:rPr>
              <w:instrText xml:space="preserve"> PAGEREF _Toc55841235 \h </w:instrText>
            </w:r>
            <w:r w:rsidR="00AC6E19">
              <w:rPr>
                <w:noProof/>
                <w:webHidden/>
              </w:rPr>
            </w:r>
            <w:r w:rsidR="00AC6E19">
              <w:rPr>
                <w:noProof/>
                <w:webHidden/>
              </w:rPr>
              <w:fldChar w:fldCharType="separate"/>
            </w:r>
            <w:r w:rsidR="00F37FDE">
              <w:rPr>
                <w:noProof/>
                <w:webHidden/>
              </w:rPr>
              <w:t>32</w:t>
            </w:r>
            <w:r w:rsidR="00AC6E19">
              <w:rPr>
                <w:noProof/>
                <w:webHidden/>
              </w:rPr>
              <w:fldChar w:fldCharType="end"/>
            </w:r>
          </w:hyperlink>
        </w:p>
        <w:p w14:paraId="1B7DF795" w14:textId="6DF46094" w:rsidR="00AC6E19" w:rsidRDefault="00F707A3">
          <w:pPr>
            <w:pStyle w:val="TOC2"/>
            <w:tabs>
              <w:tab w:val="right" w:leader="dot" w:pos="9350"/>
            </w:tabs>
            <w:rPr>
              <w:rFonts w:eastAsiaTheme="minorEastAsia"/>
              <w:noProof/>
              <w:lang w:eastAsia="ja-JP"/>
            </w:rPr>
          </w:pPr>
          <w:hyperlink w:anchor="_Toc55841236" w:history="1">
            <w:r w:rsidR="00AC6E19" w:rsidRPr="00F27C63">
              <w:rPr>
                <w:rStyle w:val="Hyperlink"/>
                <w:noProof/>
              </w:rPr>
              <w:t>Are there daily downward trends in positivity rates when mitigation mandates are issued?</w:t>
            </w:r>
            <w:r w:rsidR="00AC6E19">
              <w:rPr>
                <w:noProof/>
                <w:webHidden/>
              </w:rPr>
              <w:tab/>
            </w:r>
            <w:r w:rsidR="00AC6E19">
              <w:rPr>
                <w:noProof/>
                <w:webHidden/>
              </w:rPr>
              <w:fldChar w:fldCharType="begin"/>
            </w:r>
            <w:r w:rsidR="00AC6E19">
              <w:rPr>
                <w:noProof/>
                <w:webHidden/>
              </w:rPr>
              <w:instrText xml:space="preserve"> PAGEREF _Toc55841236 \h </w:instrText>
            </w:r>
            <w:r w:rsidR="00AC6E19">
              <w:rPr>
                <w:noProof/>
                <w:webHidden/>
              </w:rPr>
            </w:r>
            <w:r w:rsidR="00AC6E19">
              <w:rPr>
                <w:noProof/>
                <w:webHidden/>
              </w:rPr>
              <w:fldChar w:fldCharType="separate"/>
            </w:r>
            <w:r w:rsidR="00F37FDE">
              <w:rPr>
                <w:noProof/>
                <w:webHidden/>
              </w:rPr>
              <w:t>35</w:t>
            </w:r>
            <w:r w:rsidR="00AC6E19">
              <w:rPr>
                <w:noProof/>
                <w:webHidden/>
              </w:rPr>
              <w:fldChar w:fldCharType="end"/>
            </w:r>
          </w:hyperlink>
        </w:p>
        <w:p w14:paraId="4A8FCD52" w14:textId="0A5A8D8A" w:rsidR="00AC6E19" w:rsidRDefault="00F707A3">
          <w:pPr>
            <w:pStyle w:val="TOC3"/>
            <w:tabs>
              <w:tab w:val="right" w:leader="dot" w:pos="9350"/>
            </w:tabs>
            <w:rPr>
              <w:rFonts w:eastAsiaTheme="minorEastAsia"/>
              <w:noProof/>
              <w:lang w:eastAsia="ja-JP"/>
            </w:rPr>
          </w:pPr>
          <w:hyperlink w:anchor="_Toc55841237" w:history="1">
            <w:r w:rsidR="00AC6E19" w:rsidRPr="00F27C63">
              <w:rPr>
                <w:rStyle w:val="Hyperlink"/>
                <w:noProof/>
              </w:rPr>
              <w:t>Stop importation of new cases - Border Control measures</w:t>
            </w:r>
            <w:r w:rsidR="00AC6E19">
              <w:rPr>
                <w:noProof/>
                <w:webHidden/>
              </w:rPr>
              <w:tab/>
            </w:r>
            <w:r w:rsidR="00AC6E19">
              <w:rPr>
                <w:noProof/>
                <w:webHidden/>
              </w:rPr>
              <w:fldChar w:fldCharType="begin"/>
            </w:r>
            <w:r w:rsidR="00AC6E19">
              <w:rPr>
                <w:noProof/>
                <w:webHidden/>
              </w:rPr>
              <w:instrText xml:space="preserve"> PAGEREF _Toc55841237 \h </w:instrText>
            </w:r>
            <w:r w:rsidR="00AC6E19">
              <w:rPr>
                <w:noProof/>
                <w:webHidden/>
              </w:rPr>
            </w:r>
            <w:r w:rsidR="00AC6E19">
              <w:rPr>
                <w:noProof/>
                <w:webHidden/>
              </w:rPr>
              <w:fldChar w:fldCharType="separate"/>
            </w:r>
            <w:r w:rsidR="00F37FDE">
              <w:rPr>
                <w:noProof/>
                <w:webHidden/>
              </w:rPr>
              <w:t>35</w:t>
            </w:r>
            <w:r w:rsidR="00AC6E19">
              <w:rPr>
                <w:noProof/>
                <w:webHidden/>
              </w:rPr>
              <w:fldChar w:fldCharType="end"/>
            </w:r>
          </w:hyperlink>
        </w:p>
        <w:p w14:paraId="09C4937E" w14:textId="2B110D14" w:rsidR="00AC6E19" w:rsidRDefault="00F707A3">
          <w:pPr>
            <w:pStyle w:val="TOC3"/>
            <w:tabs>
              <w:tab w:val="right" w:leader="dot" w:pos="9350"/>
            </w:tabs>
            <w:rPr>
              <w:rFonts w:eastAsiaTheme="minorEastAsia"/>
              <w:noProof/>
              <w:lang w:eastAsia="ja-JP"/>
            </w:rPr>
          </w:pPr>
          <w:hyperlink w:anchor="_Toc55841238" w:history="1">
            <w:r w:rsidR="00AC6E19" w:rsidRPr="00F27C63">
              <w:rPr>
                <w:rStyle w:val="Hyperlink"/>
                <w:noProof/>
              </w:rPr>
              <w:t>Limit spread among elderly population</w:t>
            </w:r>
            <w:r w:rsidR="00AC6E19">
              <w:rPr>
                <w:noProof/>
                <w:webHidden/>
              </w:rPr>
              <w:tab/>
            </w:r>
            <w:r w:rsidR="00AC6E19">
              <w:rPr>
                <w:noProof/>
                <w:webHidden/>
              </w:rPr>
              <w:fldChar w:fldCharType="begin"/>
            </w:r>
            <w:r w:rsidR="00AC6E19">
              <w:rPr>
                <w:noProof/>
                <w:webHidden/>
              </w:rPr>
              <w:instrText xml:space="preserve"> PAGEREF _Toc55841238 \h </w:instrText>
            </w:r>
            <w:r w:rsidR="00AC6E19">
              <w:rPr>
                <w:noProof/>
                <w:webHidden/>
              </w:rPr>
            </w:r>
            <w:r w:rsidR="00AC6E19">
              <w:rPr>
                <w:noProof/>
                <w:webHidden/>
              </w:rPr>
              <w:fldChar w:fldCharType="separate"/>
            </w:r>
            <w:r w:rsidR="00F37FDE">
              <w:rPr>
                <w:noProof/>
                <w:webHidden/>
              </w:rPr>
              <w:t>36</w:t>
            </w:r>
            <w:r w:rsidR="00AC6E19">
              <w:rPr>
                <w:noProof/>
                <w:webHidden/>
              </w:rPr>
              <w:fldChar w:fldCharType="end"/>
            </w:r>
          </w:hyperlink>
        </w:p>
        <w:p w14:paraId="555AEDF0" w14:textId="2BCCC49C" w:rsidR="00AC6E19" w:rsidRDefault="00F707A3">
          <w:pPr>
            <w:pStyle w:val="TOC3"/>
            <w:tabs>
              <w:tab w:val="right" w:leader="dot" w:pos="9350"/>
            </w:tabs>
            <w:rPr>
              <w:rFonts w:eastAsiaTheme="minorEastAsia"/>
              <w:noProof/>
              <w:lang w:eastAsia="ja-JP"/>
            </w:rPr>
          </w:pPr>
          <w:hyperlink w:anchor="_Toc55841239" w:history="1">
            <w:r w:rsidR="00AC6E19" w:rsidRPr="00F27C63">
              <w:rPr>
                <w:rStyle w:val="Hyperlink"/>
                <w:noProof/>
              </w:rPr>
              <w:t>Limit spread in the local population</w:t>
            </w:r>
            <w:r w:rsidR="00AC6E19">
              <w:rPr>
                <w:noProof/>
                <w:webHidden/>
              </w:rPr>
              <w:tab/>
            </w:r>
            <w:r w:rsidR="00AC6E19">
              <w:rPr>
                <w:noProof/>
                <w:webHidden/>
              </w:rPr>
              <w:fldChar w:fldCharType="begin"/>
            </w:r>
            <w:r w:rsidR="00AC6E19">
              <w:rPr>
                <w:noProof/>
                <w:webHidden/>
              </w:rPr>
              <w:instrText xml:space="preserve"> PAGEREF _Toc55841239 \h </w:instrText>
            </w:r>
            <w:r w:rsidR="00AC6E19">
              <w:rPr>
                <w:noProof/>
                <w:webHidden/>
              </w:rPr>
            </w:r>
            <w:r w:rsidR="00AC6E19">
              <w:rPr>
                <w:noProof/>
                <w:webHidden/>
              </w:rPr>
              <w:fldChar w:fldCharType="separate"/>
            </w:r>
            <w:r w:rsidR="00F37FDE">
              <w:rPr>
                <w:noProof/>
                <w:webHidden/>
              </w:rPr>
              <w:t>36</w:t>
            </w:r>
            <w:r w:rsidR="00AC6E19">
              <w:rPr>
                <w:noProof/>
                <w:webHidden/>
              </w:rPr>
              <w:fldChar w:fldCharType="end"/>
            </w:r>
          </w:hyperlink>
        </w:p>
        <w:p w14:paraId="1C66EDA0" w14:textId="60391B68" w:rsidR="00AC6E19" w:rsidRDefault="00F707A3">
          <w:pPr>
            <w:pStyle w:val="TOC3"/>
            <w:tabs>
              <w:tab w:val="right" w:leader="dot" w:pos="9350"/>
            </w:tabs>
            <w:rPr>
              <w:rFonts w:eastAsiaTheme="minorEastAsia"/>
              <w:noProof/>
              <w:lang w:eastAsia="ja-JP"/>
            </w:rPr>
          </w:pPr>
          <w:hyperlink w:anchor="_Toc55841240" w:history="1">
            <w:r w:rsidR="00AC6E19" w:rsidRPr="00F27C63">
              <w:rPr>
                <w:rStyle w:val="Hyperlink"/>
                <w:rFonts w:eastAsia="Times New Roman"/>
                <w:noProof/>
              </w:rPr>
              <w:t>Timeline of Behavior Messaging in Social Media</w:t>
            </w:r>
            <w:r w:rsidR="00AC6E19">
              <w:rPr>
                <w:noProof/>
                <w:webHidden/>
              </w:rPr>
              <w:tab/>
            </w:r>
            <w:r w:rsidR="00AC6E19">
              <w:rPr>
                <w:noProof/>
                <w:webHidden/>
              </w:rPr>
              <w:fldChar w:fldCharType="begin"/>
            </w:r>
            <w:r w:rsidR="00AC6E19">
              <w:rPr>
                <w:noProof/>
                <w:webHidden/>
              </w:rPr>
              <w:instrText xml:space="preserve"> PAGEREF _Toc55841240 \h </w:instrText>
            </w:r>
            <w:r w:rsidR="00AC6E19">
              <w:rPr>
                <w:noProof/>
                <w:webHidden/>
              </w:rPr>
            </w:r>
            <w:r w:rsidR="00AC6E19">
              <w:rPr>
                <w:noProof/>
                <w:webHidden/>
              </w:rPr>
              <w:fldChar w:fldCharType="separate"/>
            </w:r>
            <w:r w:rsidR="00F37FDE">
              <w:rPr>
                <w:noProof/>
                <w:webHidden/>
              </w:rPr>
              <w:t>36</w:t>
            </w:r>
            <w:r w:rsidR="00AC6E19">
              <w:rPr>
                <w:noProof/>
                <w:webHidden/>
              </w:rPr>
              <w:fldChar w:fldCharType="end"/>
            </w:r>
          </w:hyperlink>
        </w:p>
        <w:p w14:paraId="33B6DA02" w14:textId="19AFB31D" w:rsidR="00AC6E19" w:rsidRDefault="00F707A3">
          <w:pPr>
            <w:pStyle w:val="TOC1"/>
            <w:tabs>
              <w:tab w:val="right" w:leader="dot" w:pos="9350"/>
            </w:tabs>
            <w:rPr>
              <w:rFonts w:eastAsiaTheme="minorEastAsia"/>
              <w:noProof/>
              <w:lang w:eastAsia="ja-JP"/>
            </w:rPr>
          </w:pPr>
          <w:hyperlink w:anchor="_Toc55841241" w:history="1">
            <w:r w:rsidR="00AC6E19" w:rsidRPr="00F27C63">
              <w:rPr>
                <w:rStyle w:val="Hyperlink"/>
                <w:noProof/>
              </w:rPr>
              <w:t>Conclusion</w:t>
            </w:r>
            <w:r w:rsidR="00AC6E19">
              <w:rPr>
                <w:noProof/>
                <w:webHidden/>
              </w:rPr>
              <w:tab/>
            </w:r>
            <w:r w:rsidR="00AC6E19">
              <w:rPr>
                <w:noProof/>
                <w:webHidden/>
              </w:rPr>
              <w:fldChar w:fldCharType="begin"/>
            </w:r>
            <w:r w:rsidR="00AC6E19">
              <w:rPr>
                <w:noProof/>
                <w:webHidden/>
              </w:rPr>
              <w:instrText xml:space="preserve"> PAGEREF _Toc55841241 \h </w:instrText>
            </w:r>
            <w:r w:rsidR="00AC6E19">
              <w:rPr>
                <w:noProof/>
                <w:webHidden/>
              </w:rPr>
            </w:r>
            <w:r w:rsidR="00AC6E19">
              <w:rPr>
                <w:noProof/>
                <w:webHidden/>
              </w:rPr>
              <w:fldChar w:fldCharType="separate"/>
            </w:r>
            <w:r w:rsidR="00F37FDE">
              <w:rPr>
                <w:noProof/>
                <w:webHidden/>
              </w:rPr>
              <w:t>37</w:t>
            </w:r>
            <w:r w:rsidR="00AC6E19">
              <w:rPr>
                <w:noProof/>
                <w:webHidden/>
              </w:rPr>
              <w:fldChar w:fldCharType="end"/>
            </w:r>
          </w:hyperlink>
        </w:p>
        <w:p w14:paraId="08D65220" w14:textId="708DC623" w:rsidR="00AC6E19" w:rsidRDefault="00F707A3">
          <w:pPr>
            <w:pStyle w:val="TOC2"/>
            <w:tabs>
              <w:tab w:val="right" w:leader="dot" w:pos="9350"/>
            </w:tabs>
            <w:rPr>
              <w:rFonts w:eastAsiaTheme="minorEastAsia"/>
              <w:noProof/>
              <w:lang w:eastAsia="ja-JP"/>
            </w:rPr>
          </w:pPr>
          <w:hyperlink w:anchor="_Toc55841242" w:history="1">
            <w:r w:rsidR="00AC6E19" w:rsidRPr="00F27C63">
              <w:rPr>
                <w:rStyle w:val="Hyperlink"/>
                <w:noProof/>
              </w:rPr>
              <w:t>Project Summary</w:t>
            </w:r>
            <w:r w:rsidR="00AC6E19">
              <w:rPr>
                <w:noProof/>
                <w:webHidden/>
              </w:rPr>
              <w:tab/>
            </w:r>
            <w:r w:rsidR="00AC6E19">
              <w:rPr>
                <w:noProof/>
                <w:webHidden/>
              </w:rPr>
              <w:fldChar w:fldCharType="begin"/>
            </w:r>
            <w:r w:rsidR="00AC6E19">
              <w:rPr>
                <w:noProof/>
                <w:webHidden/>
              </w:rPr>
              <w:instrText xml:space="preserve"> PAGEREF _Toc55841242 \h </w:instrText>
            </w:r>
            <w:r w:rsidR="00AC6E19">
              <w:rPr>
                <w:noProof/>
                <w:webHidden/>
              </w:rPr>
            </w:r>
            <w:r w:rsidR="00AC6E19">
              <w:rPr>
                <w:noProof/>
                <w:webHidden/>
              </w:rPr>
              <w:fldChar w:fldCharType="separate"/>
            </w:r>
            <w:r w:rsidR="00F37FDE">
              <w:rPr>
                <w:noProof/>
                <w:webHidden/>
              </w:rPr>
              <w:t>37</w:t>
            </w:r>
            <w:r w:rsidR="00AC6E19">
              <w:rPr>
                <w:noProof/>
                <w:webHidden/>
              </w:rPr>
              <w:fldChar w:fldCharType="end"/>
            </w:r>
          </w:hyperlink>
        </w:p>
        <w:p w14:paraId="21194F79" w14:textId="27BE939D" w:rsidR="00AC6E19" w:rsidRDefault="00F707A3">
          <w:pPr>
            <w:pStyle w:val="TOC2"/>
            <w:tabs>
              <w:tab w:val="right" w:leader="dot" w:pos="9350"/>
            </w:tabs>
            <w:rPr>
              <w:rFonts w:eastAsiaTheme="minorEastAsia"/>
              <w:noProof/>
              <w:lang w:eastAsia="ja-JP"/>
            </w:rPr>
          </w:pPr>
          <w:hyperlink w:anchor="_Toc55841243" w:history="1">
            <w:r w:rsidR="00AC6E19" w:rsidRPr="00F27C63">
              <w:rPr>
                <w:rStyle w:val="Hyperlink"/>
                <w:noProof/>
              </w:rPr>
              <w:t>Limitations and Future Direction</w:t>
            </w:r>
            <w:r w:rsidR="00AC6E19">
              <w:rPr>
                <w:noProof/>
                <w:webHidden/>
              </w:rPr>
              <w:tab/>
            </w:r>
            <w:r w:rsidR="00AC6E19">
              <w:rPr>
                <w:noProof/>
                <w:webHidden/>
              </w:rPr>
              <w:fldChar w:fldCharType="begin"/>
            </w:r>
            <w:r w:rsidR="00AC6E19">
              <w:rPr>
                <w:noProof/>
                <w:webHidden/>
              </w:rPr>
              <w:instrText xml:space="preserve"> PAGEREF _Toc55841243 \h </w:instrText>
            </w:r>
            <w:r w:rsidR="00AC6E19">
              <w:rPr>
                <w:noProof/>
                <w:webHidden/>
              </w:rPr>
            </w:r>
            <w:r w:rsidR="00AC6E19">
              <w:rPr>
                <w:noProof/>
                <w:webHidden/>
              </w:rPr>
              <w:fldChar w:fldCharType="separate"/>
            </w:r>
            <w:r w:rsidR="00F37FDE">
              <w:rPr>
                <w:noProof/>
                <w:webHidden/>
              </w:rPr>
              <w:t>38</w:t>
            </w:r>
            <w:r w:rsidR="00AC6E19">
              <w:rPr>
                <w:noProof/>
                <w:webHidden/>
              </w:rPr>
              <w:fldChar w:fldCharType="end"/>
            </w:r>
          </w:hyperlink>
        </w:p>
        <w:p w14:paraId="630A911F" w14:textId="39E5A3EE" w:rsidR="00AC6E19" w:rsidRDefault="00F707A3">
          <w:pPr>
            <w:pStyle w:val="TOC1"/>
            <w:tabs>
              <w:tab w:val="right" w:leader="dot" w:pos="9350"/>
            </w:tabs>
            <w:rPr>
              <w:rFonts w:eastAsiaTheme="minorEastAsia"/>
              <w:noProof/>
              <w:lang w:eastAsia="ja-JP"/>
            </w:rPr>
          </w:pPr>
          <w:hyperlink w:anchor="_Toc55841244" w:history="1">
            <w:r w:rsidR="00AC6E19" w:rsidRPr="00F27C63">
              <w:rPr>
                <w:rStyle w:val="Hyperlink"/>
                <w:noProof/>
              </w:rPr>
              <w:t>References</w:t>
            </w:r>
            <w:r w:rsidR="00AC6E19">
              <w:rPr>
                <w:noProof/>
                <w:webHidden/>
              </w:rPr>
              <w:tab/>
            </w:r>
            <w:r w:rsidR="00AC6E19">
              <w:rPr>
                <w:noProof/>
                <w:webHidden/>
              </w:rPr>
              <w:fldChar w:fldCharType="begin"/>
            </w:r>
            <w:r w:rsidR="00AC6E19">
              <w:rPr>
                <w:noProof/>
                <w:webHidden/>
              </w:rPr>
              <w:instrText xml:space="preserve"> PAGEREF _Toc55841244 \h </w:instrText>
            </w:r>
            <w:r w:rsidR="00AC6E19">
              <w:rPr>
                <w:noProof/>
                <w:webHidden/>
              </w:rPr>
            </w:r>
            <w:r w:rsidR="00AC6E19">
              <w:rPr>
                <w:noProof/>
                <w:webHidden/>
              </w:rPr>
              <w:fldChar w:fldCharType="separate"/>
            </w:r>
            <w:r w:rsidR="00F37FDE">
              <w:rPr>
                <w:noProof/>
                <w:webHidden/>
              </w:rPr>
              <w:t>39</w:t>
            </w:r>
            <w:r w:rsidR="00AC6E19">
              <w:rPr>
                <w:noProof/>
                <w:webHidden/>
              </w:rPr>
              <w:fldChar w:fldCharType="end"/>
            </w:r>
          </w:hyperlink>
        </w:p>
        <w:p w14:paraId="276E4CFF" w14:textId="18A23B1F" w:rsidR="00AC6E19" w:rsidRDefault="00F707A3">
          <w:pPr>
            <w:pStyle w:val="TOC1"/>
            <w:tabs>
              <w:tab w:val="right" w:leader="dot" w:pos="9350"/>
            </w:tabs>
            <w:rPr>
              <w:rFonts w:eastAsiaTheme="minorEastAsia"/>
              <w:noProof/>
              <w:lang w:eastAsia="ja-JP"/>
            </w:rPr>
          </w:pPr>
          <w:hyperlink w:anchor="_Toc55841245" w:history="1">
            <w:r w:rsidR="00AC6E19" w:rsidRPr="00F27C63">
              <w:rPr>
                <w:rStyle w:val="Hyperlink"/>
                <w:noProof/>
              </w:rPr>
              <w:t>Appendix A – Text Classification and Deep Learning Resources</w:t>
            </w:r>
            <w:r w:rsidR="00AC6E19">
              <w:rPr>
                <w:noProof/>
                <w:webHidden/>
              </w:rPr>
              <w:tab/>
            </w:r>
            <w:r w:rsidR="00AC6E19">
              <w:rPr>
                <w:noProof/>
                <w:webHidden/>
              </w:rPr>
              <w:fldChar w:fldCharType="begin"/>
            </w:r>
            <w:r w:rsidR="00AC6E19">
              <w:rPr>
                <w:noProof/>
                <w:webHidden/>
              </w:rPr>
              <w:instrText xml:space="preserve"> PAGEREF _Toc55841245 \h </w:instrText>
            </w:r>
            <w:r w:rsidR="00AC6E19">
              <w:rPr>
                <w:noProof/>
                <w:webHidden/>
              </w:rPr>
            </w:r>
            <w:r w:rsidR="00AC6E19">
              <w:rPr>
                <w:noProof/>
                <w:webHidden/>
              </w:rPr>
              <w:fldChar w:fldCharType="separate"/>
            </w:r>
            <w:r w:rsidR="00F37FDE">
              <w:rPr>
                <w:noProof/>
                <w:webHidden/>
              </w:rPr>
              <w:t>40</w:t>
            </w:r>
            <w:r w:rsidR="00AC6E19">
              <w:rPr>
                <w:noProof/>
                <w:webHidden/>
              </w:rPr>
              <w:fldChar w:fldCharType="end"/>
            </w:r>
          </w:hyperlink>
        </w:p>
        <w:p w14:paraId="4D8C9A58" w14:textId="528FE120" w:rsidR="00AC6E19" w:rsidRDefault="00F707A3">
          <w:pPr>
            <w:pStyle w:val="TOC2"/>
            <w:tabs>
              <w:tab w:val="right" w:leader="dot" w:pos="9350"/>
            </w:tabs>
            <w:rPr>
              <w:rFonts w:eastAsiaTheme="minorEastAsia"/>
              <w:noProof/>
              <w:lang w:eastAsia="ja-JP"/>
            </w:rPr>
          </w:pPr>
          <w:hyperlink w:anchor="_Toc55841246" w:history="1">
            <w:r w:rsidR="00AC6E19" w:rsidRPr="00F27C63">
              <w:rPr>
                <w:rStyle w:val="Hyperlink"/>
                <w:noProof/>
              </w:rPr>
              <w:t>Introduction to Text Classification</w:t>
            </w:r>
            <w:r w:rsidR="00AC6E19">
              <w:rPr>
                <w:noProof/>
                <w:webHidden/>
              </w:rPr>
              <w:tab/>
            </w:r>
            <w:r w:rsidR="00AC6E19">
              <w:rPr>
                <w:noProof/>
                <w:webHidden/>
              </w:rPr>
              <w:fldChar w:fldCharType="begin"/>
            </w:r>
            <w:r w:rsidR="00AC6E19">
              <w:rPr>
                <w:noProof/>
                <w:webHidden/>
              </w:rPr>
              <w:instrText xml:space="preserve"> PAGEREF _Toc55841246 \h </w:instrText>
            </w:r>
            <w:r w:rsidR="00AC6E19">
              <w:rPr>
                <w:noProof/>
                <w:webHidden/>
              </w:rPr>
            </w:r>
            <w:r w:rsidR="00AC6E19">
              <w:rPr>
                <w:noProof/>
                <w:webHidden/>
              </w:rPr>
              <w:fldChar w:fldCharType="separate"/>
            </w:r>
            <w:r w:rsidR="00F37FDE">
              <w:rPr>
                <w:noProof/>
                <w:webHidden/>
              </w:rPr>
              <w:t>40</w:t>
            </w:r>
            <w:r w:rsidR="00AC6E19">
              <w:rPr>
                <w:noProof/>
                <w:webHidden/>
              </w:rPr>
              <w:fldChar w:fldCharType="end"/>
            </w:r>
          </w:hyperlink>
        </w:p>
        <w:p w14:paraId="2609F54A" w14:textId="070939B9" w:rsidR="00AC6E19" w:rsidRDefault="00F707A3">
          <w:pPr>
            <w:pStyle w:val="TOC2"/>
            <w:tabs>
              <w:tab w:val="right" w:leader="dot" w:pos="9350"/>
            </w:tabs>
            <w:rPr>
              <w:rFonts w:eastAsiaTheme="minorEastAsia"/>
              <w:noProof/>
              <w:lang w:eastAsia="ja-JP"/>
            </w:rPr>
          </w:pPr>
          <w:hyperlink w:anchor="_Toc55841247" w:history="1">
            <w:r w:rsidR="00AC6E19" w:rsidRPr="00F27C63">
              <w:rPr>
                <w:rStyle w:val="Hyperlink"/>
                <w:noProof/>
              </w:rPr>
              <w:t>Introduction to Deep Learning and Word Embeddings</w:t>
            </w:r>
            <w:r w:rsidR="00AC6E19">
              <w:rPr>
                <w:noProof/>
                <w:webHidden/>
              </w:rPr>
              <w:tab/>
            </w:r>
            <w:r w:rsidR="00AC6E19">
              <w:rPr>
                <w:noProof/>
                <w:webHidden/>
              </w:rPr>
              <w:fldChar w:fldCharType="begin"/>
            </w:r>
            <w:r w:rsidR="00AC6E19">
              <w:rPr>
                <w:noProof/>
                <w:webHidden/>
              </w:rPr>
              <w:instrText xml:space="preserve"> PAGEREF _Toc55841247 \h </w:instrText>
            </w:r>
            <w:r w:rsidR="00AC6E19">
              <w:rPr>
                <w:noProof/>
                <w:webHidden/>
              </w:rPr>
            </w:r>
            <w:r w:rsidR="00AC6E19">
              <w:rPr>
                <w:noProof/>
                <w:webHidden/>
              </w:rPr>
              <w:fldChar w:fldCharType="separate"/>
            </w:r>
            <w:r w:rsidR="00F37FDE">
              <w:rPr>
                <w:noProof/>
                <w:webHidden/>
              </w:rPr>
              <w:t>40</w:t>
            </w:r>
            <w:r w:rsidR="00AC6E19">
              <w:rPr>
                <w:noProof/>
                <w:webHidden/>
              </w:rPr>
              <w:fldChar w:fldCharType="end"/>
            </w:r>
          </w:hyperlink>
        </w:p>
        <w:p w14:paraId="6713F11F" w14:textId="4D7AA205" w:rsidR="00AC6E19" w:rsidRDefault="00F707A3">
          <w:pPr>
            <w:pStyle w:val="TOC1"/>
            <w:tabs>
              <w:tab w:val="right" w:leader="dot" w:pos="9350"/>
            </w:tabs>
            <w:rPr>
              <w:rFonts w:eastAsiaTheme="minorEastAsia"/>
              <w:noProof/>
              <w:lang w:eastAsia="ja-JP"/>
            </w:rPr>
          </w:pPr>
          <w:hyperlink w:anchor="_Toc55841248" w:history="1">
            <w:r w:rsidR="00AC6E19" w:rsidRPr="00F27C63">
              <w:rPr>
                <w:rStyle w:val="Hyperlink"/>
                <w:noProof/>
              </w:rPr>
              <w:t>Appendix B – SPSS and Statistical Modeling Resources</w:t>
            </w:r>
            <w:r w:rsidR="00AC6E19">
              <w:rPr>
                <w:noProof/>
                <w:webHidden/>
              </w:rPr>
              <w:tab/>
            </w:r>
            <w:r w:rsidR="00AC6E19">
              <w:rPr>
                <w:noProof/>
                <w:webHidden/>
              </w:rPr>
              <w:fldChar w:fldCharType="begin"/>
            </w:r>
            <w:r w:rsidR="00AC6E19">
              <w:rPr>
                <w:noProof/>
                <w:webHidden/>
              </w:rPr>
              <w:instrText xml:space="preserve"> PAGEREF _Toc55841248 \h </w:instrText>
            </w:r>
            <w:r w:rsidR="00AC6E19">
              <w:rPr>
                <w:noProof/>
                <w:webHidden/>
              </w:rPr>
            </w:r>
            <w:r w:rsidR="00AC6E19">
              <w:rPr>
                <w:noProof/>
                <w:webHidden/>
              </w:rPr>
              <w:fldChar w:fldCharType="separate"/>
            </w:r>
            <w:r w:rsidR="00F37FDE">
              <w:rPr>
                <w:noProof/>
                <w:webHidden/>
              </w:rPr>
              <w:t>42</w:t>
            </w:r>
            <w:r w:rsidR="00AC6E19">
              <w:rPr>
                <w:noProof/>
                <w:webHidden/>
              </w:rPr>
              <w:fldChar w:fldCharType="end"/>
            </w:r>
          </w:hyperlink>
        </w:p>
        <w:p w14:paraId="031618EB" w14:textId="113C0591" w:rsidR="00AC6E19" w:rsidRDefault="00F707A3">
          <w:pPr>
            <w:pStyle w:val="TOC1"/>
            <w:tabs>
              <w:tab w:val="right" w:leader="dot" w:pos="9350"/>
            </w:tabs>
            <w:rPr>
              <w:rFonts w:eastAsiaTheme="minorEastAsia"/>
              <w:noProof/>
              <w:lang w:eastAsia="ja-JP"/>
            </w:rPr>
          </w:pPr>
          <w:hyperlink w:anchor="_Toc55841249" w:history="1">
            <w:r w:rsidR="00AC6E19" w:rsidRPr="00F27C63">
              <w:rPr>
                <w:rStyle w:val="Hyperlink"/>
                <w:noProof/>
              </w:rPr>
              <w:t>Appendix C – Additional Resources for Data Context Interpretation</w:t>
            </w:r>
            <w:r w:rsidR="00AC6E19">
              <w:rPr>
                <w:noProof/>
                <w:webHidden/>
              </w:rPr>
              <w:tab/>
            </w:r>
            <w:r w:rsidR="00AC6E19">
              <w:rPr>
                <w:noProof/>
                <w:webHidden/>
              </w:rPr>
              <w:fldChar w:fldCharType="begin"/>
            </w:r>
            <w:r w:rsidR="00AC6E19">
              <w:rPr>
                <w:noProof/>
                <w:webHidden/>
              </w:rPr>
              <w:instrText xml:space="preserve"> PAGEREF _Toc55841249 \h </w:instrText>
            </w:r>
            <w:r w:rsidR="00AC6E19">
              <w:rPr>
                <w:noProof/>
                <w:webHidden/>
              </w:rPr>
            </w:r>
            <w:r w:rsidR="00AC6E19">
              <w:rPr>
                <w:noProof/>
                <w:webHidden/>
              </w:rPr>
              <w:fldChar w:fldCharType="separate"/>
            </w:r>
            <w:r w:rsidR="00F37FDE">
              <w:rPr>
                <w:noProof/>
                <w:webHidden/>
              </w:rPr>
              <w:t>43</w:t>
            </w:r>
            <w:r w:rsidR="00AC6E19">
              <w:rPr>
                <w:noProof/>
                <w:webHidden/>
              </w:rPr>
              <w:fldChar w:fldCharType="end"/>
            </w:r>
          </w:hyperlink>
        </w:p>
        <w:p w14:paraId="01C69D02" w14:textId="0365A8CD" w:rsidR="00AC6E19" w:rsidRDefault="00F707A3">
          <w:pPr>
            <w:pStyle w:val="TOC1"/>
            <w:tabs>
              <w:tab w:val="right" w:leader="dot" w:pos="9350"/>
            </w:tabs>
            <w:rPr>
              <w:rFonts w:eastAsiaTheme="minorEastAsia"/>
              <w:noProof/>
              <w:lang w:eastAsia="ja-JP"/>
            </w:rPr>
          </w:pPr>
          <w:hyperlink w:anchor="_Toc55841250" w:history="1">
            <w:r w:rsidR="00AC6E19" w:rsidRPr="00F27C63">
              <w:rPr>
                <w:rStyle w:val="Hyperlink"/>
                <w:noProof/>
              </w:rPr>
              <w:t>Acknowledgements</w:t>
            </w:r>
            <w:r w:rsidR="00AC6E19">
              <w:rPr>
                <w:noProof/>
                <w:webHidden/>
              </w:rPr>
              <w:tab/>
            </w:r>
            <w:r w:rsidR="00AC6E19">
              <w:rPr>
                <w:noProof/>
                <w:webHidden/>
              </w:rPr>
              <w:fldChar w:fldCharType="begin"/>
            </w:r>
            <w:r w:rsidR="00AC6E19">
              <w:rPr>
                <w:noProof/>
                <w:webHidden/>
              </w:rPr>
              <w:instrText xml:space="preserve"> PAGEREF _Toc55841250 \h </w:instrText>
            </w:r>
            <w:r w:rsidR="00AC6E19">
              <w:rPr>
                <w:noProof/>
                <w:webHidden/>
              </w:rPr>
            </w:r>
            <w:r w:rsidR="00AC6E19">
              <w:rPr>
                <w:noProof/>
                <w:webHidden/>
              </w:rPr>
              <w:fldChar w:fldCharType="separate"/>
            </w:r>
            <w:r w:rsidR="00F37FDE">
              <w:rPr>
                <w:noProof/>
                <w:webHidden/>
              </w:rPr>
              <w:t>44</w:t>
            </w:r>
            <w:r w:rsidR="00AC6E19">
              <w:rPr>
                <w:noProof/>
                <w:webHidden/>
              </w:rPr>
              <w:fldChar w:fldCharType="end"/>
            </w:r>
          </w:hyperlink>
        </w:p>
        <w:p w14:paraId="7BA14B83" w14:textId="3B81FA98" w:rsidR="00417A4A" w:rsidRDefault="00417A4A" w:rsidP="00417A4A">
          <w:r w:rsidRPr="41ED4831">
            <w:rPr>
              <w:b/>
              <w:bCs/>
              <w:noProof/>
            </w:rPr>
            <w:fldChar w:fldCharType="end"/>
          </w:r>
        </w:p>
      </w:sdtContent>
    </w:sdt>
    <w:p w14:paraId="390F34DF" w14:textId="10CF4537" w:rsidR="41ED4831" w:rsidRDefault="41ED4831">
      <w:r>
        <w:br w:type="page"/>
      </w:r>
    </w:p>
    <w:p w14:paraId="3A5D61C6" w14:textId="658B39F2" w:rsidR="00C36C8F" w:rsidRPr="009F78EF" w:rsidRDefault="00417A4A" w:rsidP="009F78EF">
      <w:pPr>
        <w:pStyle w:val="Heading1"/>
        <w:spacing w:after="60"/>
      </w:pPr>
      <w:bookmarkStart w:id="0" w:name="_Toc55841208"/>
      <w:r>
        <w:lastRenderedPageBreak/>
        <w:t>Executive Summary</w:t>
      </w:r>
      <w:bookmarkEnd w:id="0"/>
    </w:p>
    <w:p w14:paraId="67D6C965" w14:textId="6121E67C" w:rsidR="003356AE" w:rsidRDefault="00C36C8F" w:rsidP="00A95192">
      <w:pPr>
        <w:spacing w:after="60"/>
        <w:jc w:val="both"/>
        <w:rPr>
          <w:rFonts w:ascii="Times New Roman" w:hAnsi="Times New Roman" w:cs="Times New Roman"/>
          <w:sz w:val="24"/>
          <w:szCs w:val="24"/>
        </w:rPr>
      </w:pPr>
      <w:r>
        <w:rPr>
          <w:rFonts w:ascii="Times New Roman" w:hAnsi="Times New Roman" w:cs="Times New Roman"/>
          <w:sz w:val="24"/>
          <w:szCs w:val="24"/>
        </w:rPr>
        <w:t xml:space="preserve">Social media channels including Facebook and Twitter are popular platforms for the dissemination of news alerts.  These mechanisms of information distribution can reach millions of people worldwide and daily messaging </w:t>
      </w:r>
      <w:r w:rsidR="00B57347">
        <w:rPr>
          <w:rFonts w:ascii="Times New Roman" w:hAnsi="Times New Roman" w:cs="Times New Roman"/>
          <w:sz w:val="24"/>
          <w:szCs w:val="24"/>
        </w:rPr>
        <w:t>through</w:t>
      </w:r>
      <w:r>
        <w:rPr>
          <w:rFonts w:ascii="Times New Roman" w:hAnsi="Times New Roman" w:cs="Times New Roman"/>
          <w:sz w:val="24"/>
          <w:szCs w:val="24"/>
        </w:rPr>
        <w:t xml:space="preserve"> these channels is imperative for organizations</w:t>
      </w:r>
      <w:r w:rsidR="00B57347">
        <w:rPr>
          <w:rFonts w:ascii="Times New Roman" w:hAnsi="Times New Roman" w:cs="Times New Roman"/>
          <w:sz w:val="24"/>
          <w:szCs w:val="24"/>
        </w:rPr>
        <w:t xml:space="preserve"> to connect with citizens locally, </w:t>
      </w:r>
      <w:r w:rsidR="003356AE">
        <w:rPr>
          <w:rFonts w:ascii="Times New Roman" w:hAnsi="Times New Roman" w:cs="Times New Roman"/>
          <w:sz w:val="24"/>
          <w:szCs w:val="24"/>
        </w:rPr>
        <w:t>regionally,</w:t>
      </w:r>
      <w:r w:rsidR="00B57347">
        <w:rPr>
          <w:rFonts w:ascii="Times New Roman" w:hAnsi="Times New Roman" w:cs="Times New Roman"/>
          <w:sz w:val="24"/>
          <w:szCs w:val="24"/>
        </w:rPr>
        <w:t xml:space="preserve"> and globally.</w:t>
      </w:r>
      <w:r w:rsidR="003356AE">
        <w:rPr>
          <w:rFonts w:ascii="Times New Roman" w:hAnsi="Times New Roman" w:cs="Times New Roman"/>
          <w:sz w:val="24"/>
          <w:szCs w:val="24"/>
        </w:rPr>
        <w:t xml:space="preserve">  </w:t>
      </w:r>
    </w:p>
    <w:p w14:paraId="6C940460" w14:textId="580CACC2" w:rsidR="00C96C27" w:rsidRDefault="000C0AD0" w:rsidP="00A95192">
      <w:pPr>
        <w:spacing w:after="60"/>
        <w:jc w:val="both"/>
        <w:rPr>
          <w:rFonts w:ascii="Times New Roman" w:hAnsi="Times New Roman" w:cs="Times New Roman"/>
          <w:sz w:val="24"/>
          <w:szCs w:val="24"/>
        </w:rPr>
      </w:pPr>
      <w:r>
        <w:rPr>
          <w:rFonts w:ascii="Times New Roman" w:hAnsi="Times New Roman" w:cs="Times New Roman"/>
          <w:sz w:val="24"/>
          <w:szCs w:val="24"/>
        </w:rPr>
        <w:t>These communications have been magnified during the COVID-19 pandemic</w:t>
      </w:r>
      <w:r w:rsidR="007346B2">
        <w:rPr>
          <w:rFonts w:ascii="Times New Roman" w:hAnsi="Times New Roman" w:cs="Times New Roman"/>
          <w:sz w:val="24"/>
          <w:szCs w:val="24"/>
        </w:rPr>
        <w:t>.</w:t>
      </w:r>
      <w:r w:rsidR="0099006C">
        <w:rPr>
          <w:rFonts w:ascii="Times New Roman" w:hAnsi="Times New Roman" w:cs="Times New Roman"/>
          <w:sz w:val="24"/>
          <w:szCs w:val="24"/>
        </w:rPr>
        <w:t xml:space="preserve"> </w:t>
      </w:r>
      <w:r w:rsidR="007346B2">
        <w:rPr>
          <w:rFonts w:ascii="Times New Roman" w:hAnsi="Times New Roman" w:cs="Times New Roman"/>
          <w:sz w:val="24"/>
          <w:szCs w:val="24"/>
        </w:rPr>
        <w:t xml:space="preserve">Official government channels use </w:t>
      </w:r>
      <w:r w:rsidR="00884129">
        <w:rPr>
          <w:rFonts w:ascii="Times New Roman" w:hAnsi="Times New Roman" w:cs="Times New Roman"/>
          <w:sz w:val="24"/>
          <w:szCs w:val="24"/>
        </w:rPr>
        <w:t xml:space="preserve">Twitter and Facebook </w:t>
      </w:r>
      <w:r w:rsidR="0099006C">
        <w:rPr>
          <w:rFonts w:ascii="Times New Roman" w:hAnsi="Times New Roman" w:cs="Times New Roman"/>
          <w:sz w:val="24"/>
          <w:szCs w:val="24"/>
        </w:rPr>
        <w:t>t</w:t>
      </w:r>
      <w:r w:rsidR="00884129">
        <w:rPr>
          <w:rFonts w:ascii="Times New Roman" w:hAnsi="Times New Roman" w:cs="Times New Roman"/>
          <w:sz w:val="24"/>
          <w:szCs w:val="24"/>
        </w:rPr>
        <w:t xml:space="preserve">o communicate important updates, alerts, and public health warnings </w:t>
      </w:r>
      <w:r w:rsidR="00981CDF">
        <w:rPr>
          <w:rFonts w:ascii="Times New Roman" w:hAnsi="Times New Roman" w:cs="Times New Roman"/>
          <w:sz w:val="24"/>
          <w:szCs w:val="24"/>
        </w:rPr>
        <w:t>about current health recommendations and trends, as well as local mandate</w:t>
      </w:r>
      <w:r w:rsidR="00B15C47">
        <w:rPr>
          <w:rFonts w:ascii="Times New Roman" w:hAnsi="Times New Roman" w:cs="Times New Roman"/>
          <w:sz w:val="24"/>
          <w:szCs w:val="24"/>
        </w:rPr>
        <w:t xml:space="preserve">s such as face-mask requirements in public settings.  </w:t>
      </w:r>
    </w:p>
    <w:p w14:paraId="02A124BB" w14:textId="19A38D33" w:rsidR="009A2C95" w:rsidRDefault="00A8167E" w:rsidP="00A95192">
      <w:pPr>
        <w:spacing w:after="60"/>
        <w:jc w:val="both"/>
        <w:rPr>
          <w:rFonts w:ascii="Times New Roman" w:hAnsi="Times New Roman" w:cs="Times New Roman"/>
          <w:sz w:val="24"/>
          <w:szCs w:val="24"/>
        </w:rPr>
      </w:pPr>
      <w:r w:rsidRPr="00A8167E">
        <w:rPr>
          <w:rFonts w:ascii="Times New Roman" w:hAnsi="Times New Roman" w:cs="Times New Roman"/>
          <w:sz w:val="24"/>
          <w:szCs w:val="24"/>
        </w:rPr>
        <w:t>This research project seeks to assess and analyze the relationship between public health advisory statements during the COVID-19 Pandemic and the trends on new infections in Singapore.</w:t>
      </w:r>
      <w:r w:rsidR="00A95192">
        <w:rPr>
          <w:rFonts w:ascii="Times New Roman" w:hAnsi="Times New Roman" w:cs="Times New Roman"/>
          <w:sz w:val="24"/>
          <w:szCs w:val="24"/>
        </w:rPr>
        <w:t xml:space="preserve">  </w:t>
      </w:r>
      <w:r w:rsidRPr="00A8167E">
        <w:rPr>
          <w:rFonts w:ascii="Times New Roman" w:hAnsi="Times New Roman" w:cs="Times New Roman"/>
          <w:sz w:val="24"/>
          <w:szCs w:val="24"/>
        </w:rPr>
        <w:t>Social Media posts from the Singapore Ministry of Health (</w:t>
      </w:r>
      <w:hyperlink r:id="rId14" w:history="1">
        <w:r w:rsidRPr="00A8167E">
          <w:rPr>
            <w:rStyle w:val="Hyperlink"/>
            <w:rFonts w:ascii="Times New Roman" w:hAnsi="Times New Roman" w:cs="Times New Roman"/>
            <w:sz w:val="24"/>
            <w:szCs w:val="24"/>
          </w:rPr>
          <w:t>https://www.moh.gov.sg/</w:t>
        </w:r>
      </w:hyperlink>
      <w:r w:rsidRPr="00A8167E">
        <w:rPr>
          <w:rFonts w:ascii="Times New Roman" w:hAnsi="Times New Roman" w:cs="Times New Roman"/>
          <w:sz w:val="24"/>
          <w:szCs w:val="24"/>
          <w:u w:val="single"/>
        </w:rPr>
        <w:t xml:space="preserve">) </w:t>
      </w:r>
      <w:r w:rsidRPr="00A8167E">
        <w:rPr>
          <w:rFonts w:ascii="Times New Roman" w:hAnsi="Times New Roman" w:cs="Times New Roman"/>
          <w:sz w:val="24"/>
          <w:szCs w:val="24"/>
        </w:rPr>
        <w:t>Facebook and Twitter accounts</w:t>
      </w:r>
      <w:r>
        <w:rPr>
          <w:rFonts w:ascii="Times New Roman" w:hAnsi="Times New Roman" w:cs="Times New Roman"/>
          <w:sz w:val="24"/>
          <w:szCs w:val="24"/>
        </w:rPr>
        <w:t xml:space="preserve"> are</w:t>
      </w:r>
      <w:r w:rsidRPr="00A8167E">
        <w:rPr>
          <w:rFonts w:ascii="Times New Roman" w:hAnsi="Times New Roman" w:cs="Times New Roman"/>
          <w:sz w:val="24"/>
          <w:szCs w:val="24"/>
        </w:rPr>
        <w:t xml:space="preserve"> extracted and cross-referenced against the World Health Organization data on daily new infections reported in Singapore. </w:t>
      </w:r>
    </w:p>
    <w:p w14:paraId="6A59F117" w14:textId="47744481" w:rsidR="009A2C95" w:rsidRDefault="009A2C95" w:rsidP="009A2C95">
      <w:pPr>
        <w:pStyle w:val="Heading1"/>
      </w:pPr>
      <w:bookmarkStart w:id="1" w:name="_Toc55841209"/>
      <w:r>
        <w:t>Project Presentation</w:t>
      </w:r>
      <w:bookmarkEnd w:id="1"/>
    </w:p>
    <w:p w14:paraId="35BA941D" w14:textId="31A3BF0A" w:rsidR="0046448D" w:rsidRDefault="0046448D" w:rsidP="009A2C95">
      <w:pPr>
        <w:rPr>
          <w:rFonts w:ascii="Times New Roman" w:hAnsi="Times New Roman" w:cs="Times New Roman"/>
          <w:sz w:val="24"/>
          <w:szCs w:val="24"/>
        </w:rPr>
      </w:pPr>
      <w:r w:rsidRPr="4F0C2C59">
        <w:rPr>
          <w:rFonts w:ascii="Times New Roman" w:hAnsi="Times New Roman" w:cs="Times New Roman"/>
          <w:sz w:val="24"/>
          <w:szCs w:val="24"/>
        </w:rPr>
        <w:t xml:space="preserve">Our presentation can be viewed at </w:t>
      </w:r>
      <w:hyperlink r:id="rId15">
        <w:r w:rsidR="00723FC4" w:rsidRPr="4F0C2C59">
          <w:rPr>
            <w:rStyle w:val="Hyperlink"/>
            <w:rFonts w:ascii="Times New Roman" w:hAnsi="Times New Roman" w:cs="Times New Roman"/>
            <w:sz w:val="24"/>
            <w:szCs w:val="24"/>
          </w:rPr>
          <w:t>https://sites.google.com/view/capstoneproject1fall2020/home</w:t>
        </w:r>
      </w:hyperlink>
      <w:r w:rsidR="00723FC4" w:rsidRPr="4F0C2C59">
        <w:rPr>
          <w:rFonts w:ascii="Times New Roman" w:hAnsi="Times New Roman" w:cs="Times New Roman"/>
          <w:sz w:val="24"/>
          <w:szCs w:val="24"/>
        </w:rPr>
        <w:t>.</w:t>
      </w:r>
    </w:p>
    <w:p w14:paraId="6C764741" w14:textId="1EB8BE50" w:rsidR="64F69E20" w:rsidRDefault="64F69E20" w:rsidP="4F0C2C59">
      <w:pPr>
        <w:rPr>
          <w:rFonts w:ascii="Times New Roman" w:hAnsi="Times New Roman" w:cs="Times New Roman"/>
          <w:sz w:val="24"/>
          <w:szCs w:val="24"/>
        </w:rPr>
      </w:pPr>
      <w:r w:rsidRPr="4F0C2C59">
        <w:rPr>
          <w:rFonts w:ascii="Times New Roman" w:hAnsi="Times New Roman" w:cs="Times New Roman"/>
          <w:sz w:val="24"/>
          <w:szCs w:val="24"/>
        </w:rPr>
        <w:t>Direct links to presentation and supporting materials:</w:t>
      </w:r>
    </w:p>
    <w:p w14:paraId="38845EBA" w14:textId="22F72709" w:rsidR="64F69E20" w:rsidRDefault="64F69E20" w:rsidP="4F0C2C59">
      <w:pPr>
        <w:rPr>
          <w:rFonts w:ascii="Times New Roman" w:hAnsi="Times New Roman" w:cs="Times New Roman"/>
          <w:sz w:val="24"/>
          <w:szCs w:val="24"/>
        </w:rPr>
      </w:pPr>
      <w:r w:rsidRPr="4F0C2C59">
        <w:rPr>
          <w:rFonts w:ascii="Times New Roman" w:hAnsi="Times New Roman" w:cs="Times New Roman"/>
          <w:sz w:val="24"/>
          <w:szCs w:val="24"/>
        </w:rPr>
        <w:t xml:space="preserve">Recorded Project Presentation: </w:t>
      </w:r>
    </w:p>
    <w:p w14:paraId="4C598353" w14:textId="37532B2A" w:rsidR="64F69E20" w:rsidRDefault="00F707A3" w:rsidP="4F0C2C59">
      <w:pPr>
        <w:rPr>
          <w:rFonts w:ascii="Times New Roman" w:hAnsi="Times New Roman" w:cs="Times New Roman"/>
          <w:sz w:val="24"/>
          <w:szCs w:val="24"/>
        </w:rPr>
      </w:pPr>
      <w:hyperlink r:id="rId16">
        <w:r w:rsidR="64F69E20" w:rsidRPr="4F0C2C59">
          <w:rPr>
            <w:rStyle w:val="Hyperlink"/>
            <w:rFonts w:ascii="Times New Roman" w:hAnsi="Times New Roman" w:cs="Times New Roman"/>
            <w:sz w:val="24"/>
            <w:szCs w:val="24"/>
          </w:rPr>
          <w:t>https://youtu.be/qcsLEZi4WEU</w:t>
        </w:r>
      </w:hyperlink>
    </w:p>
    <w:p w14:paraId="2355F7D0" w14:textId="5C602E96" w:rsidR="0DF10D9B" w:rsidRDefault="0DF10D9B" w:rsidP="4F0C2C59">
      <w:pPr>
        <w:rPr>
          <w:rFonts w:ascii="Times New Roman" w:hAnsi="Times New Roman" w:cs="Times New Roman"/>
          <w:sz w:val="24"/>
          <w:szCs w:val="24"/>
        </w:rPr>
      </w:pPr>
      <w:r w:rsidRPr="4F0C2C59">
        <w:rPr>
          <w:rFonts w:ascii="Times New Roman" w:hAnsi="Times New Roman" w:cs="Times New Roman"/>
          <w:sz w:val="24"/>
          <w:szCs w:val="24"/>
        </w:rPr>
        <w:t>Short Video:</w:t>
      </w:r>
    </w:p>
    <w:p w14:paraId="207DFA26" w14:textId="0A85C7B5" w:rsidR="00C17B00" w:rsidRDefault="00F707A3" w:rsidP="4F0C2C59">
      <w:pPr>
        <w:rPr>
          <w:rFonts w:ascii="Times New Roman" w:hAnsi="Times New Roman" w:cs="Times New Roman"/>
          <w:sz w:val="24"/>
          <w:szCs w:val="24"/>
        </w:rPr>
      </w:pPr>
      <w:hyperlink r:id="rId17" w:history="1">
        <w:r w:rsidR="00C17B00" w:rsidRPr="00F23ACB">
          <w:rPr>
            <w:rStyle w:val="Hyperlink"/>
            <w:rFonts w:ascii="Times New Roman" w:hAnsi="Times New Roman" w:cs="Times New Roman"/>
            <w:sz w:val="24"/>
            <w:szCs w:val="24"/>
          </w:rPr>
          <w:t>https://youtu.be/DGaHAFEDcFg</w:t>
        </w:r>
      </w:hyperlink>
    </w:p>
    <w:p w14:paraId="4B89B9BD" w14:textId="26EB0079" w:rsidR="64F69E20" w:rsidRDefault="64F69E20" w:rsidP="4F0C2C59">
      <w:pPr>
        <w:rPr>
          <w:rFonts w:ascii="Times New Roman" w:hAnsi="Times New Roman" w:cs="Times New Roman"/>
          <w:sz w:val="24"/>
          <w:szCs w:val="24"/>
        </w:rPr>
      </w:pPr>
      <w:r w:rsidRPr="4F0C2C59">
        <w:rPr>
          <w:rFonts w:ascii="Times New Roman" w:hAnsi="Times New Roman" w:cs="Times New Roman"/>
          <w:sz w:val="24"/>
          <w:szCs w:val="24"/>
        </w:rPr>
        <w:t>Power BI Workbook:</w:t>
      </w:r>
    </w:p>
    <w:p w14:paraId="42EBA53D" w14:textId="2B38A55A" w:rsidR="4A561831" w:rsidRDefault="00F707A3" w:rsidP="4F0C2C59">
      <w:pPr>
        <w:rPr>
          <w:rFonts w:ascii="Times New Roman" w:hAnsi="Times New Roman" w:cs="Times New Roman"/>
          <w:sz w:val="24"/>
          <w:szCs w:val="24"/>
        </w:rPr>
      </w:pPr>
      <w:hyperlink r:id="rId18">
        <w:r w:rsidR="4A561831" w:rsidRPr="4F0C2C59">
          <w:rPr>
            <w:rStyle w:val="Hyperlink"/>
            <w:rFonts w:ascii="Times New Roman" w:hAnsi="Times New Roman" w:cs="Times New Roman"/>
            <w:sz w:val="24"/>
            <w:szCs w:val="24"/>
          </w:rPr>
          <w:t>https://app.powerbi.com/view?r=eyJrIjoiNWU4YWM2NDEtODhlZS00MGExLWFiYjYtYWE4ZTE5OGUxOGIyIiwidCI6IjA4ZjQ2OTg4LTMxMWMtNGRlYS05YWRiLTRjMjQwNmU3MGExOSIsImMiOjF9</w:t>
        </w:r>
      </w:hyperlink>
    </w:p>
    <w:p w14:paraId="18FCAB50" w14:textId="530B6C11" w:rsidR="64F69E20" w:rsidRDefault="64F69E20" w:rsidP="4F0C2C59">
      <w:pPr>
        <w:rPr>
          <w:rFonts w:ascii="Times New Roman" w:hAnsi="Times New Roman" w:cs="Times New Roman"/>
          <w:sz w:val="24"/>
          <w:szCs w:val="24"/>
        </w:rPr>
      </w:pPr>
      <w:r w:rsidRPr="4F0C2C59">
        <w:rPr>
          <w:rFonts w:ascii="Times New Roman" w:hAnsi="Times New Roman" w:cs="Times New Roman"/>
          <w:sz w:val="24"/>
          <w:szCs w:val="24"/>
        </w:rPr>
        <w:t>GitHub link to download all supporting files:</w:t>
      </w:r>
    </w:p>
    <w:p w14:paraId="302DC09B" w14:textId="05D1343F" w:rsidR="7A34A4CB" w:rsidRDefault="00F707A3" w:rsidP="4F0C2C59">
      <w:pPr>
        <w:rPr>
          <w:rFonts w:ascii="Times New Roman" w:hAnsi="Times New Roman" w:cs="Times New Roman"/>
          <w:sz w:val="24"/>
          <w:szCs w:val="24"/>
        </w:rPr>
      </w:pPr>
      <w:hyperlink r:id="rId19">
        <w:r w:rsidR="7A34A4CB" w:rsidRPr="4F0C2C59">
          <w:rPr>
            <w:rStyle w:val="Hyperlink"/>
            <w:rFonts w:ascii="Times New Roman" w:hAnsi="Times New Roman" w:cs="Times New Roman"/>
            <w:sz w:val="24"/>
            <w:szCs w:val="24"/>
          </w:rPr>
          <w:t>https://github.com/eharr147/IT7993-capstone.git</w:t>
        </w:r>
      </w:hyperlink>
    </w:p>
    <w:p w14:paraId="1497FC60" w14:textId="28445F0A" w:rsidR="4F0C2C59" w:rsidRDefault="4F0C2C59" w:rsidP="4F0C2C59">
      <w:pPr>
        <w:rPr>
          <w:rFonts w:ascii="Times New Roman" w:hAnsi="Times New Roman" w:cs="Times New Roman"/>
          <w:sz w:val="24"/>
          <w:szCs w:val="24"/>
        </w:rPr>
      </w:pPr>
    </w:p>
    <w:p w14:paraId="1426A9B2" w14:textId="35040C8C" w:rsidR="00601B5B" w:rsidRDefault="00601B5B" w:rsidP="00601B5B">
      <w:pPr>
        <w:pStyle w:val="Heading1"/>
      </w:pPr>
      <w:bookmarkStart w:id="2" w:name="_Toc55841210"/>
      <w:r>
        <w:t>Introduction</w:t>
      </w:r>
      <w:bookmarkEnd w:id="2"/>
    </w:p>
    <w:p w14:paraId="6779CCA3" w14:textId="702D3D73" w:rsidR="00985081" w:rsidRPr="00847E4A" w:rsidRDefault="00F40913" w:rsidP="00C1145C">
      <w:pPr>
        <w:jc w:val="both"/>
        <w:rPr>
          <w:rFonts w:ascii="Times New Roman" w:hAnsi="Times New Roman" w:cs="Times New Roman"/>
          <w:sz w:val="24"/>
          <w:szCs w:val="24"/>
        </w:rPr>
      </w:pPr>
      <w:r w:rsidRPr="600DDBE7">
        <w:rPr>
          <w:rFonts w:ascii="Times New Roman" w:hAnsi="Times New Roman" w:cs="Times New Roman"/>
          <w:sz w:val="24"/>
          <w:szCs w:val="24"/>
        </w:rPr>
        <w:t xml:space="preserve">The COVID-19 pandemic has fundamentally altered our daily routines.  </w:t>
      </w:r>
      <w:r w:rsidR="00135ECA" w:rsidRPr="600DDBE7">
        <w:rPr>
          <w:rFonts w:ascii="Times New Roman" w:hAnsi="Times New Roman" w:cs="Times New Roman"/>
          <w:sz w:val="24"/>
          <w:szCs w:val="24"/>
        </w:rPr>
        <w:t xml:space="preserve">Public places </w:t>
      </w:r>
      <w:r w:rsidR="00FA7733" w:rsidRPr="600DDBE7">
        <w:rPr>
          <w:rFonts w:ascii="Times New Roman" w:hAnsi="Times New Roman" w:cs="Times New Roman"/>
          <w:sz w:val="24"/>
          <w:szCs w:val="24"/>
        </w:rPr>
        <w:t>close</w:t>
      </w:r>
      <w:r w:rsidR="008A2A77" w:rsidRPr="600DDBE7">
        <w:rPr>
          <w:rFonts w:ascii="Times New Roman" w:hAnsi="Times New Roman" w:cs="Times New Roman"/>
          <w:sz w:val="24"/>
          <w:szCs w:val="24"/>
        </w:rPr>
        <w:t xml:space="preserve"> </w:t>
      </w:r>
      <w:r w:rsidR="00135ECA" w:rsidRPr="600DDBE7">
        <w:rPr>
          <w:rFonts w:ascii="Times New Roman" w:hAnsi="Times New Roman" w:cs="Times New Roman"/>
          <w:sz w:val="24"/>
          <w:szCs w:val="24"/>
        </w:rPr>
        <w:t xml:space="preserve">intermittently, </w:t>
      </w:r>
      <w:r w:rsidR="00151C69" w:rsidRPr="600DDBE7">
        <w:rPr>
          <w:rFonts w:ascii="Times New Roman" w:hAnsi="Times New Roman" w:cs="Times New Roman"/>
          <w:sz w:val="24"/>
          <w:szCs w:val="24"/>
        </w:rPr>
        <w:t xml:space="preserve">social gatherings are limited by size and location, </w:t>
      </w:r>
      <w:r w:rsidR="002C48EF" w:rsidRPr="600DDBE7">
        <w:rPr>
          <w:rFonts w:ascii="Times New Roman" w:hAnsi="Times New Roman" w:cs="Times New Roman"/>
          <w:sz w:val="24"/>
          <w:szCs w:val="24"/>
        </w:rPr>
        <w:t xml:space="preserve">and facial coverings are now required in many countries in attempt to slow the spread of the virus.  </w:t>
      </w:r>
      <w:r w:rsidR="008D3234" w:rsidRPr="600DDBE7">
        <w:rPr>
          <w:rFonts w:ascii="Times New Roman" w:hAnsi="Times New Roman" w:cs="Times New Roman"/>
          <w:sz w:val="24"/>
          <w:szCs w:val="24"/>
        </w:rPr>
        <w:t xml:space="preserve">From the onset, recommendations and guidelines have been issued through public health departments and </w:t>
      </w:r>
      <w:r w:rsidR="00107381" w:rsidRPr="600DDBE7">
        <w:rPr>
          <w:rFonts w:ascii="Times New Roman" w:hAnsi="Times New Roman" w:cs="Times New Roman"/>
          <w:sz w:val="24"/>
          <w:szCs w:val="24"/>
        </w:rPr>
        <w:t>government agencies</w:t>
      </w:r>
      <w:r w:rsidR="005F2349" w:rsidRPr="600DDBE7">
        <w:rPr>
          <w:rFonts w:ascii="Times New Roman" w:hAnsi="Times New Roman" w:cs="Times New Roman"/>
          <w:sz w:val="24"/>
          <w:szCs w:val="24"/>
        </w:rPr>
        <w:t>.</w:t>
      </w:r>
      <w:r w:rsidR="00A11C05" w:rsidRPr="600DDBE7">
        <w:rPr>
          <w:rFonts w:ascii="Times New Roman" w:hAnsi="Times New Roman" w:cs="Times New Roman"/>
          <w:sz w:val="24"/>
          <w:szCs w:val="24"/>
        </w:rPr>
        <w:t xml:space="preserve"> </w:t>
      </w:r>
      <w:r w:rsidR="005F2349" w:rsidRPr="600DDBE7">
        <w:rPr>
          <w:rFonts w:ascii="Times New Roman" w:hAnsi="Times New Roman" w:cs="Times New Roman"/>
          <w:sz w:val="24"/>
          <w:szCs w:val="24"/>
        </w:rPr>
        <w:t xml:space="preserve"> A</w:t>
      </w:r>
      <w:r w:rsidR="00A11C05" w:rsidRPr="600DDBE7">
        <w:rPr>
          <w:rFonts w:ascii="Times New Roman" w:hAnsi="Times New Roman" w:cs="Times New Roman"/>
          <w:sz w:val="24"/>
          <w:szCs w:val="24"/>
        </w:rPr>
        <w:t>t times,</w:t>
      </w:r>
      <w:r w:rsidR="00231874" w:rsidRPr="600DDBE7">
        <w:rPr>
          <w:rFonts w:ascii="Times New Roman" w:hAnsi="Times New Roman" w:cs="Times New Roman"/>
          <w:sz w:val="24"/>
          <w:szCs w:val="24"/>
        </w:rPr>
        <w:t xml:space="preserve"> however,</w:t>
      </w:r>
      <w:r w:rsidR="00A11C05" w:rsidRPr="600DDBE7">
        <w:rPr>
          <w:rFonts w:ascii="Times New Roman" w:hAnsi="Times New Roman" w:cs="Times New Roman"/>
          <w:sz w:val="24"/>
          <w:szCs w:val="24"/>
        </w:rPr>
        <w:t xml:space="preserve"> information can be conflicting depending on what </w:t>
      </w:r>
      <w:r w:rsidR="00A11C05" w:rsidRPr="600DDBE7">
        <w:rPr>
          <w:rFonts w:ascii="Times New Roman" w:hAnsi="Times New Roman" w:cs="Times New Roman"/>
          <w:sz w:val="24"/>
          <w:szCs w:val="24"/>
        </w:rPr>
        <w:lastRenderedPageBreak/>
        <w:t xml:space="preserve">channel it is found on, which agency posted the </w:t>
      </w:r>
      <w:r w:rsidR="00231874" w:rsidRPr="600DDBE7">
        <w:rPr>
          <w:rFonts w:ascii="Times New Roman" w:hAnsi="Times New Roman" w:cs="Times New Roman"/>
          <w:sz w:val="24"/>
          <w:szCs w:val="24"/>
        </w:rPr>
        <w:t>material</w:t>
      </w:r>
      <w:r w:rsidR="00A11C05" w:rsidRPr="600DDBE7">
        <w:rPr>
          <w:rFonts w:ascii="Times New Roman" w:hAnsi="Times New Roman" w:cs="Times New Roman"/>
          <w:sz w:val="24"/>
          <w:szCs w:val="24"/>
        </w:rPr>
        <w:t xml:space="preserve">, and simply because </w:t>
      </w:r>
      <w:r w:rsidR="00847E4A" w:rsidRPr="600DDBE7">
        <w:rPr>
          <w:rFonts w:ascii="Times New Roman" w:hAnsi="Times New Roman" w:cs="Times New Roman"/>
          <w:sz w:val="24"/>
          <w:szCs w:val="24"/>
        </w:rPr>
        <w:t>with a novel virus, science is constantly changing as more research is available.</w:t>
      </w:r>
      <w:r w:rsidR="00C1145C" w:rsidRPr="600DDBE7">
        <w:rPr>
          <w:rFonts w:ascii="Times New Roman" w:hAnsi="Times New Roman" w:cs="Times New Roman"/>
          <w:sz w:val="24"/>
          <w:szCs w:val="24"/>
        </w:rPr>
        <w:t xml:space="preserve">  </w:t>
      </w:r>
    </w:p>
    <w:p w14:paraId="32F87273" w14:textId="6B9C4F97" w:rsidR="600DDBE7" w:rsidRDefault="00C76AE3" w:rsidP="003D143F">
      <w:pPr>
        <w:pStyle w:val="Heading2"/>
        <w:spacing w:after="60"/>
      </w:pPr>
      <w:bookmarkStart w:id="3" w:name="_Toc55841211"/>
      <w:r>
        <w:t>Background</w:t>
      </w:r>
      <w:bookmarkEnd w:id="3"/>
    </w:p>
    <w:p w14:paraId="14754679" w14:textId="1C60DA33" w:rsidR="00C76AE3" w:rsidRDefault="00A77059" w:rsidP="003D143F">
      <w:pPr>
        <w:spacing w:after="60"/>
        <w:jc w:val="both"/>
        <w:rPr>
          <w:rFonts w:ascii="Times New Roman" w:hAnsi="Times New Roman" w:cs="Times New Roman"/>
          <w:sz w:val="24"/>
          <w:szCs w:val="24"/>
        </w:rPr>
      </w:pPr>
      <w:r w:rsidRPr="58FFEA65">
        <w:rPr>
          <w:rFonts w:ascii="Times New Roman" w:hAnsi="Times New Roman" w:cs="Times New Roman"/>
          <w:sz w:val="24"/>
          <w:szCs w:val="24"/>
        </w:rPr>
        <w:t>This project is sponsored by the Office of International Health &amp; Biodefense</w:t>
      </w:r>
      <w:r w:rsidR="007F48B5" w:rsidRPr="58FFEA65">
        <w:rPr>
          <w:rFonts w:ascii="Times New Roman" w:hAnsi="Times New Roman" w:cs="Times New Roman"/>
          <w:sz w:val="24"/>
          <w:szCs w:val="24"/>
        </w:rPr>
        <w:t xml:space="preserve"> and Bureau of Oceans and International Environmental and Scientific Affairs</w:t>
      </w:r>
      <w:r w:rsidR="00CA0836" w:rsidRPr="58FFEA65">
        <w:rPr>
          <w:rFonts w:ascii="Times New Roman" w:hAnsi="Times New Roman" w:cs="Times New Roman"/>
          <w:sz w:val="24"/>
          <w:szCs w:val="24"/>
        </w:rPr>
        <w:t xml:space="preserve">, </w:t>
      </w:r>
      <w:r w:rsidR="008E6955" w:rsidRPr="58FFEA65">
        <w:rPr>
          <w:rFonts w:ascii="Times New Roman" w:hAnsi="Times New Roman" w:cs="Times New Roman"/>
          <w:sz w:val="24"/>
          <w:szCs w:val="24"/>
        </w:rPr>
        <w:t xml:space="preserve">both agencies within the United States Department of State </w:t>
      </w:r>
      <w:r w:rsidR="002E09CD" w:rsidRPr="58FFEA65">
        <w:rPr>
          <w:rFonts w:ascii="Times New Roman" w:hAnsi="Times New Roman" w:cs="Times New Roman"/>
          <w:sz w:val="24"/>
          <w:szCs w:val="24"/>
        </w:rPr>
        <w:t xml:space="preserve">Diplomacy Lab.  </w:t>
      </w:r>
      <w:r w:rsidR="00D84D39" w:rsidRPr="58FFEA65">
        <w:rPr>
          <w:rFonts w:ascii="Times New Roman" w:hAnsi="Times New Roman" w:cs="Times New Roman"/>
          <w:sz w:val="24"/>
          <w:szCs w:val="24"/>
        </w:rPr>
        <w:t xml:space="preserve">The </w:t>
      </w:r>
      <w:r w:rsidR="00EA43E4" w:rsidRPr="58FFEA65">
        <w:rPr>
          <w:rFonts w:ascii="Times New Roman" w:hAnsi="Times New Roman" w:cs="Times New Roman"/>
          <w:sz w:val="24"/>
          <w:szCs w:val="24"/>
        </w:rPr>
        <w:t>geographical area</w:t>
      </w:r>
      <w:r w:rsidR="00C53814" w:rsidRPr="58FFEA65">
        <w:rPr>
          <w:rFonts w:ascii="Times New Roman" w:hAnsi="Times New Roman" w:cs="Times New Roman"/>
          <w:sz w:val="24"/>
          <w:szCs w:val="24"/>
        </w:rPr>
        <w:t xml:space="preserve"> of focus is Singapore.</w:t>
      </w:r>
      <w:r w:rsidR="00EA43E4" w:rsidRPr="58FFEA65">
        <w:rPr>
          <w:rFonts w:ascii="Times New Roman" w:hAnsi="Times New Roman" w:cs="Times New Roman"/>
          <w:sz w:val="24"/>
          <w:szCs w:val="24"/>
        </w:rPr>
        <w:t xml:space="preserve">  </w:t>
      </w:r>
      <w:r w:rsidR="000079C0" w:rsidRPr="58FFEA65">
        <w:rPr>
          <w:rFonts w:ascii="Times New Roman" w:hAnsi="Times New Roman" w:cs="Times New Roman"/>
          <w:sz w:val="24"/>
          <w:szCs w:val="24"/>
        </w:rPr>
        <w:t xml:space="preserve">The </w:t>
      </w:r>
      <w:r w:rsidR="00E54C33" w:rsidRPr="58FFEA65">
        <w:rPr>
          <w:rFonts w:ascii="Times New Roman" w:hAnsi="Times New Roman" w:cs="Times New Roman"/>
          <w:sz w:val="24"/>
          <w:szCs w:val="24"/>
        </w:rPr>
        <w:t xml:space="preserve">first case of </w:t>
      </w:r>
      <w:r w:rsidR="000079C0" w:rsidRPr="58FFEA65">
        <w:rPr>
          <w:rFonts w:ascii="Times New Roman" w:hAnsi="Times New Roman" w:cs="Times New Roman"/>
          <w:sz w:val="24"/>
          <w:szCs w:val="24"/>
        </w:rPr>
        <w:t xml:space="preserve">COVID -19 </w:t>
      </w:r>
      <w:r w:rsidR="00E54C33" w:rsidRPr="58FFEA65">
        <w:rPr>
          <w:rFonts w:ascii="Times New Roman" w:hAnsi="Times New Roman" w:cs="Times New Roman"/>
          <w:sz w:val="24"/>
          <w:szCs w:val="24"/>
        </w:rPr>
        <w:t xml:space="preserve">in Singapore was confirmed of January </w:t>
      </w:r>
      <w:r w:rsidR="00114E06" w:rsidRPr="58FFEA65">
        <w:rPr>
          <w:rFonts w:ascii="Times New Roman" w:hAnsi="Times New Roman" w:cs="Times New Roman"/>
          <w:sz w:val="24"/>
          <w:szCs w:val="24"/>
        </w:rPr>
        <w:t>23, 2020</w:t>
      </w:r>
      <w:r w:rsidR="00776D8A" w:rsidRPr="58FFEA65">
        <w:rPr>
          <w:rFonts w:ascii="Times New Roman" w:hAnsi="Times New Roman" w:cs="Times New Roman"/>
          <w:sz w:val="24"/>
          <w:szCs w:val="24"/>
        </w:rPr>
        <w:t xml:space="preserve"> (</w:t>
      </w:r>
      <w:r w:rsidR="003E5E08" w:rsidRPr="58FFEA65">
        <w:rPr>
          <w:rFonts w:ascii="Times New Roman" w:hAnsi="Times New Roman" w:cs="Times New Roman"/>
          <w:sz w:val="24"/>
          <w:szCs w:val="24"/>
        </w:rPr>
        <w:t>Wei</w:t>
      </w:r>
      <w:r w:rsidR="008D69FA" w:rsidRPr="58FFEA65">
        <w:rPr>
          <w:rFonts w:ascii="Times New Roman" w:hAnsi="Times New Roman" w:cs="Times New Roman"/>
          <w:sz w:val="24"/>
          <w:szCs w:val="24"/>
        </w:rPr>
        <w:t xml:space="preserve"> et al., 2020).</w:t>
      </w:r>
      <w:r w:rsidR="00AA7941" w:rsidRPr="58FFEA65">
        <w:rPr>
          <w:rFonts w:ascii="Times New Roman" w:hAnsi="Times New Roman" w:cs="Times New Roman"/>
          <w:sz w:val="24"/>
          <w:szCs w:val="24"/>
        </w:rPr>
        <w:t xml:space="preserve">  Throughout the pandemic </w:t>
      </w:r>
      <w:r w:rsidR="00E75222" w:rsidRPr="58FFEA65">
        <w:rPr>
          <w:rFonts w:ascii="Times New Roman" w:hAnsi="Times New Roman" w:cs="Times New Roman"/>
          <w:sz w:val="24"/>
          <w:szCs w:val="24"/>
        </w:rPr>
        <w:t>mitigation</w:t>
      </w:r>
      <w:r w:rsidR="00A3330D" w:rsidRPr="58FFEA65">
        <w:rPr>
          <w:rFonts w:ascii="Times New Roman" w:hAnsi="Times New Roman" w:cs="Times New Roman"/>
          <w:sz w:val="24"/>
          <w:szCs w:val="24"/>
        </w:rPr>
        <w:t xml:space="preserve"> strategies</w:t>
      </w:r>
      <w:r w:rsidR="00E75222" w:rsidRPr="58FFEA65">
        <w:rPr>
          <w:rFonts w:ascii="Times New Roman" w:hAnsi="Times New Roman" w:cs="Times New Roman"/>
          <w:sz w:val="24"/>
          <w:szCs w:val="24"/>
        </w:rPr>
        <w:t xml:space="preserve"> such as frequent handwashing, social distancing and wearing face coverings in public spaces </w:t>
      </w:r>
      <w:r w:rsidR="00A3330D" w:rsidRPr="58FFEA65">
        <w:rPr>
          <w:rFonts w:ascii="Times New Roman" w:hAnsi="Times New Roman" w:cs="Times New Roman"/>
          <w:sz w:val="24"/>
          <w:szCs w:val="24"/>
        </w:rPr>
        <w:t>where</w:t>
      </w:r>
      <w:r w:rsidR="00E75222" w:rsidRPr="58FFEA65">
        <w:rPr>
          <w:rFonts w:ascii="Times New Roman" w:hAnsi="Times New Roman" w:cs="Times New Roman"/>
          <w:sz w:val="24"/>
          <w:szCs w:val="24"/>
        </w:rPr>
        <w:t xml:space="preserve"> social distancing is not </w:t>
      </w:r>
      <w:r w:rsidR="00784485" w:rsidRPr="58FFEA65">
        <w:rPr>
          <w:rFonts w:ascii="Times New Roman" w:hAnsi="Times New Roman" w:cs="Times New Roman"/>
          <w:sz w:val="24"/>
          <w:szCs w:val="24"/>
        </w:rPr>
        <w:t xml:space="preserve">feasible have been </w:t>
      </w:r>
      <w:r w:rsidR="00BE4082" w:rsidRPr="58FFEA65">
        <w:rPr>
          <w:rFonts w:ascii="Times New Roman" w:hAnsi="Times New Roman" w:cs="Times New Roman"/>
          <w:sz w:val="24"/>
          <w:szCs w:val="24"/>
        </w:rPr>
        <w:t xml:space="preserve">broadcast </w:t>
      </w:r>
      <w:r w:rsidR="001F37EA" w:rsidRPr="58FFEA65">
        <w:rPr>
          <w:rFonts w:ascii="Times New Roman" w:hAnsi="Times New Roman" w:cs="Times New Roman"/>
          <w:sz w:val="24"/>
          <w:szCs w:val="24"/>
        </w:rPr>
        <w:t xml:space="preserve">on media platforms globally.  </w:t>
      </w:r>
      <w:r w:rsidR="000312DB" w:rsidRPr="58FFEA65">
        <w:rPr>
          <w:rFonts w:ascii="Times New Roman" w:hAnsi="Times New Roman" w:cs="Times New Roman"/>
          <w:sz w:val="24"/>
          <w:szCs w:val="24"/>
        </w:rPr>
        <w:t xml:space="preserve">Our research will </w:t>
      </w:r>
      <w:r w:rsidR="006554C0" w:rsidRPr="58FFEA65">
        <w:rPr>
          <w:rFonts w:ascii="Times New Roman" w:hAnsi="Times New Roman" w:cs="Times New Roman"/>
          <w:sz w:val="24"/>
          <w:szCs w:val="24"/>
        </w:rPr>
        <w:t xml:space="preserve">focus on the messaging from Singapore health officials and will seek to identify trends between messaging and </w:t>
      </w:r>
      <w:r w:rsidR="002E7587" w:rsidRPr="58FFEA65">
        <w:rPr>
          <w:rFonts w:ascii="Times New Roman" w:hAnsi="Times New Roman" w:cs="Times New Roman"/>
          <w:sz w:val="24"/>
          <w:szCs w:val="24"/>
        </w:rPr>
        <w:t xml:space="preserve">daily case totals.  </w:t>
      </w:r>
      <w:r w:rsidR="00860E8C" w:rsidRPr="58FFEA65">
        <w:rPr>
          <w:rFonts w:ascii="Times New Roman" w:hAnsi="Times New Roman" w:cs="Times New Roman"/>
          <w:sz w:val="24"/>
          <w:szCs w:val="24"/>
        </w:rPr>
        <w:t>We are interested in the following questions:</w:t>
      </w:r>
    </w:p>
    <w:p w14:paraId="3A8BCF75" w14:textId="156563E1" w:rsidR="00172476" w:rsidRDefault="00172476" w:rsidP="008E480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B57911" wp14:editId="47727DBE">
            <wp:extent cx="6309360" cy="2606040"/>
            <wp:effectExtent l="0" t="0" r="7239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090B71E" w14:textId="50C210F8" w:rsidR="008E4808" w:rsidRPr="008E4808" w:rsidRDefault="00AB4B94" w:rsidP="00AB4B94">
      <w:pPr>
        <w:pStyle w:val="ListParagraph"/>
        <w:ind w:left="0"/>
        <w:jc w:val="both"/>
        <w:rPr>
          <w:rFonts w:ascii="Times New Roman" w:hAnsi="Times New Roman" w:cs="Times New Roman"/>
          <w:sz w:val="24"/>
          <w:szCs w:val="24"/>
        </w:rPr>
      </w:pPr>
      <w:r w:rsidRPr="58FFEA65">
        <w:rPr>
          <w:rFonts w:ascii="Times New Roman" w:hAnsi="Times New Roman" w:cs="Times New Roman"/>
          <w:sz w:val="24"/>
          <w:szCs w:val="24"/>
        </w:rPr>
        <w:t xml:space="preserve">Our research will </w:t>
      </w:r>
      <w:r w:rsidR="007B1E10" w:rsidRPr="58FFEA65">
        <w:rPr>
          <w:rFonts w:ascii="Times New Roman" w:hAnsi="Times New Roman" w:cs="Times New Roman"/>
          <w:sz w:val="24"/>
          <w:szCs w:val="24"/>
        </w:rPr>
        <w:t>identify topics</w:t>
      </w:r>
      <w:r w:rsidR="00425BF9" w:rsidRPr="58FFEA65">
        <w:rPr>
          <w:rFonts w:ascii="Times New Roman" w:hAnsi="Times New Roman" w:cs="Times New Roman"/>
          <w:sz w:val="24"/>
          <w:szCs w:val="24"/>
        </w:rPr>
        <w:t xml:space="preserve"> related to COVID-19</w:t>
      </w:r>
      <w:r w:rsidR="007B1E10" w:rsidRPr="58FFEA65">
        <w:rPr>
          <w:rFonts w:ascii="Times New Roman" w:hAnsi="Times New Roman" w:cs="Times New Roman"/>
          <w:sz w:val="24"/>
          <w:szCs w:val="24"/>
        </w:rPr>
        <w:t xml:space="preserve"> that the </w:t>
      </w:r>
      <w:r w:rsidR="002D1C03" w:rsidRPr="58FFEA65">
        <w:rPr>
          <w:rFonts w:ascii="Times New Roman" w:hAnsi="Times New Roman" w:cs="Times New Roman"/>
          <w:sz w:val="24"/>
          <w:szCs w:val="24"/>
        </w:rPr>
        <w:t>Ministry of Health</w:t>
      </w:r>
      <w:r w:rsidR="00123B3E" w:rsidRPr="58FFEA65">
        <w:rPr>
          <w:rFonts w:ascii="Times New Roman" w:hAnsi="Times New Roman" w:cs="Times New Roman"/>
          <w:sz w:val="24"/>
          <w:szCs w:val="24"/>
        </w:rPr>
        <w:t xml:space="preserve"> </w:t>
      </w:r>
      <w:r w:rsidR="00425BF9" w:rsidRPr="58FFEA65">
        <w:rPr>
          <w:rFonts w:ascii="Times New Roman" w:hAnsi="Times New Roman" w:cs="Times New Roman"/>
          <w:sz w:val="24"/>
          <w:szCs w:val="24"/>
        </w:rPr>
        <w:t xml:space="preserve">posts </w:t>
      </w:r>
      <w:r w:rsidR="00123B3E" w:rsidRPr="58FFEA65">
        <w:rPr>
          <w:rFonts w:ascii="Times New Roman" w:hAnsi="Times New Roman" w:cs="Times New Roman"/>
          <w:sz w:val="24"/>
          <w:szCs w:val="24"/>
        </w:rPr>
        <w:t xml:space="preserve">and compare those topics to case counts.  </w:t>
      </w:r>
      <w:r w:rsidR="00723FC4">
        <w:rPr>
          <w:rFonts w:ascii="Times New Roman" w:hAnsi="Times New Roman" w:cs="Times New Roman"/>
          <w:sz w:val="24"/>
          <w:szCs w:val="24"/>
        </w:rPr>
        <w:t>A</w:t>
      </w:r>
      <w:r w:rsidR="00123B3E" w:rsidRPr="58FFEA65">
        <w:rPr>
          <w:rFonts w:ascii="Times New Roman" w:hAnsi="Times New Roman" w:cs="Times New Roman"/>
          <w:sz w:val="24"/>
          <w:szCs w:val="24"/>
        </w:rPr>
        <w:t xml:space="preserve">ny </w:t>
      </w:r>
      <w:r w:rsidR="00AC61E0" w:rsidRPr="58FFEA65">
        <w:rPr>
          <w:rFonts w:ascii="Times New Roman" w:hAnsi="Times New Roman" w:cs="Times New Roman"/>
          <w:sz w:val="24"/>
          <w:szCs w:val="24"/>
        </w:rPr>
        <w:t xml:space="preserve">correlations will be reported </w:t>
      </w:r>
      <w:r w:rsidR="00425BF9" w:rsidRPr="58FFEA65">
        <w:rPr>
          <w:rFonts w:ascii="Times New Roman" w:hAnsi="Times New Roman" w:cs="Times New Roman"/>
          <w:sz w:val="24"/>
          <w:szCs w:val="24"/>
        </w:rPr>
        <w:t xml:space="preserve">to our sponsors.  </w:t>
      </w:r>
      <w:r w:rsidR="00AC61E0" w:rsidRPr="58FFEA65">
        <w:rPr>
          <w:rFonts w:ascii="Times New Roman" w:hAnsi="Times New Roman" w:cs="Times New Roman"/>
          <w:sz w:val="24"/>
          <w:szCs w:val="24"/>
        </w:rPr>
        <w:t xml:space="preserve">  </w:t>
      </w:r>
    </w:p>
    <w:p w14:paraId="669256FC" w14:textId="41DCEE6F" w:rsidR="000672A0" w:rsidRDefault="000672A0" w:rsidP="000672A0">
      <w:pPr>
        <w:pStyle w:val="Heading2"/>
      </w:pPr>
      <w:bookmarkStart w:id="4" w:name="_Toc55841212"/>
      <w:r>
        <w:t>Project Scope</w:t>
      </w:r>
      <w:bookmarkEnd w:id="4"/>
    </w:p>
    <w:p w14:paraId="53B3F17D" w14:textId="3B91A8C3" w:rsidR="000672A0" w:rsidRDefault="3CD08299" w:rsidP="00D0672B">
      <w:pPr>
        <w:jc w:val="both"/>
        <w:rPr>
          <w:rFonts w:ascii="Times New Roman" w:eastAsia="Times New Roman" w:hAnsi="Times New Roman" w:cs="Times New Roman"/>
          <w:sz w:val="24"/>
          <w:szCs w:val="24"/>
        </w:rPr>
      </w:pPr>
      <w:r w:rsidRPr="600DDBE7">
        <w:rPr>
          <w:rFonts w:ascii="Times New Roman" w:eastAsia="Times New Roman" w:hAnsi="Times New Roman" w:cs="Times New Roman"/>
          <w:sz w:val="24"/>
          <w:szCs w:val="24"/>
        </w:rPr>
        <w:t>The scope of this project includes:</w:t>
      </w:r>
    </w:p>
    <w:p w14:paraId="5A40601E" w14:textId="468941C4" w:rsidR="3CD08299" w:rsidRDefault="3CD08299" w:rsidP="00D0672B">
      <w:pPr>
        <w:pStyle w:val="ListParagraph"/>
        <w:numPr>
          <w:ilvl w:val="0"/>
          <w:numId w:val="5"/>
        </w:numPr>
        <w:jc w:val="both"/>
        <w:rPr>
          <w:rFonts w:ascii="Times New Roman" w:eastAsia="Times New Roman" w:hAnsi="Times New Roman" w:cs="Times New Roman"/>
          <w:sz w:val="24"/>
          <w:szCs w:val="24"/>
        </w:rPr>
      </w:pPr>
      <w:r w:rsidRPr="600DDBE7">
        <w:rPr>
          <w:rFonts w:ascii="Times New Roman" w:eastAsia="Times New Roman" w:hAnsi="Times New Roman" w:cs="Times New Roman"/>
          <w:sz w:val="24"/>
          <w:szCs w:val="24"/>
        </w:rPr>
        <w:t xml:space="preserve">Historical data extracted from Singapore </w:t>
      </w:r>
      <w:r w:rsidR="5F5DAC30" w:rsidRPr="600DDBE7">
        <w:rPr>
          <w:rFonts w:ascii="Times New Roman" w:eastAsia="Times New Roman" w:hAnsi="Times New Roman" w:cs="Times New Roman"/>
          <w:sz w:val="24"/>
          <w:szCs w:val="24"/>
        </w:rPr>
        <w:t>Ministry of Health official Twitter and Facebook feeds between February 01, 2020 and August 01, 2020.</w:t>
      </w:r>
    </w:p>
    <w:p w14:paraId="49209772" w14:textId="32A5FF52" w:rsidR="77F37F9E" w:rsidRDefault="77F37F9E" w:rsidP="58FFEA65">
      <w:pPr>
        <w:pStyle w:val="ListParagraph"/>
        <w:numPr>
          <w:ilvl w:val="0"/>
          <w:numId w:val="5"/>
        </w:numPr>
        <w:jc w:val="both"/>
        <w:rPr>
          <w:sz w:val="24"/>
          <w:szCs w:val="24"/>
        </w:rPr>
      </w:pPr>
      <w:r w:rsidRPr="58FFEA65">
        <w:rPr>
          <w:rFonts w:ascii="Times New Roman" w:eastAsia="Times New Roman" w:hAnsi="Times New Roman" w:cs="Times New Roman"/>
          <w:sz w:val="24"/>
          <w:szCs w:val="24"/>
        </w:rPr>
        <w:t xml:space="preserve">Daily COVID-19 infection logs published by the World Health Organization between </w:t>
      </w:r>
      <w:r w:rsidR="5CCF0BA0" w:rsidRPr="58FFEA65">
        <w:rPr>
          <w:rFonts w:ascii="Times New Roman" w:eastAsia="Times New Roman" w:hAnsi="Times New Roman" w:cs="Times New Roman"/>
          <w:sz w:val="24"/>
          <w:szCs w:val="24"/>
        </w:rPr>
        <w:t>January</w:t>
      </w:r>
      <w:r w:rsidRPr="58FFEA65">
        <w:rPr>
          <w:rFonts w:ascii="Times New Roman" w:eastAsia="Times New Roman" w:hAnsi="Times New Roman" w:cs="Times New Roman"/>
          <w:sz w:val="24"/>
          <w:szCs w:val="24"/>
        </w:rPr>
        <w:t xml:space="preserve"> </w:t>
      </w:r>
      <w:r w:rsidR="588E199D" w:rsidRPr="58FFEA65">
        <w:rPr>
          <w:rFonts w:ascii="Times New Roman" w:eastAsia="Times New Roman" w:hAnsi="Times New Roman" w:cs="Times New Roman"/>
          <w:sz w:val="24"/>
          <w:szCs w:val="24"/>
        </w:rPr>
        <w:t>23</w:t>
      </w:r>
      <w:r w:rsidRPr="58FFEA65">
        <w:rPr>
          <w:rFonts w:ascii="Times New Roman" w:eastAsia="Times New Roman" w:hAnsi="Times New Roman" w:cs="Times New Roman"/>
          <w:sz w:val="24"/>
          <w:szCs w:val="24"/>
        </w:rPr>
        <w:t xml:space="preserve">, 2020 and August </w:t>
      </w:r>
      <w:r w:rsidR="2BBEB5D6" w:rsidRPr="58FFEA65">
        <w:rPr>
          <w:rFonts w:ascii="Times New Roman" w:eastAsia="Times New Roman" w:hAnsi="Times New Roman" w:cs="Times New Roman"/>
          <w:sz w:val="24"/>
          <w:szCs w:val="24"/>
        </w:rPr>
        <w:t>28</w:t>
      </w:r>
      <w:r w:rsidRPr="58FFEA65">
        <w:rPr>
          <w:rFonts w:ascii="Times New Roman" w:eastAsia="Times New Roman" w:hAnsi="Times New Roman" w:cs="Times New Roman"/>
          <w:sz w:val="24"/>
          <w:szCs w:val="24"/>
        </w:rPr>
        <w:t>, 2020.</w:t>
      </w:r>
    </w:p>
    <w:p w14:paraId="06C2F8D7" w14:textId="6C306E85" w:rsidR="000672A0" w:rsidRDefault="000672A0" w:rsidP="000672A0">
      <w:pPr>
        <w:pStyle w:val="Heading2"/>
      </w:pPr>
      <w:bookmarkStart w:id="5" w:name="_Toc55841213"/>
      <w:r>
        <w:t>Objectives</w:t>
      </w:r>
      <w:bookmarkEnd w:id="5"/>
    </w:p>
    <w:p w14:paraId="5F896B28" w14:textId="31A4BBAD" w:rsidR="55E0A705" w:rsidRDefault="55E0A705" w:rsidP="00D0672B">
      <w:pPr>
        <w:pStyle w:val="ListParagraph"/>
        <w:numPr>
          <w:ilvl w:val="0"/>
          <w:numId w:val="4"/>
        </w:numPr>
        <w:jc w:val="both"/>
        <w:rPr>
          <w:rFonts w:ascii="Times New Roman" w:eastAsia="Times New Roman" w:hAnsi="Times New Roman" w:cs="Times New Roman"/>
          <w:sz w:val="24"/>
          <w:szCs w:val="24"/>
        </w:rPr>
      </w:pPr>
      <w:r w:rsidRPr="58FFEA65">
        <w:rPr>
          <w:rFonts w:ascii="Times New Roman" w:eastAsia="Times New Roman" w:hAnsi="Times New Roman" w:cs="Times New Roman"/>
          <w:sz w:val="24"/>
          <w:szCs w:val="24"/>
        </w:rPr>
        <w:t>To identify</w:t>
      </w:r>
      <w:r w:rsidR="3AAE7347" w:rsidRPr="58FFEA65">
        <w:rPr>
          <w:rFonts w:ascii="Times New Roman" w:eastAsia="Times New Roman" w:hAnsi="Times New Roman" w:cs="Times New Roman"/>
          <w:sz w:val="24"/>
          <w:szCs w:val="24"/>
        </w:rPr>
        <w:t xml:space="preserve"> any trends between</w:t>
      </w:r>
      <w:r w:rsidR="37042599" w:rsidRPr="58FFEA65">
        <w:rPr>
          <w:rFonts w:ascii="Times New Roman" w:eastAsia="Times New Roman" w:hAnsi="Times New Roman" w:cs="Times New Roman"/>
          <w:sz w:val="24"/>
          <w:szCs w:val="24"/>
        </w:rPr>
        <w:t xml:space="preserve"> official messaging from government agencies </w:t>
      </w:r>
      <w:r w:rsidR="3B7E100F" w:rsidRPr="58FFEA65">
        <w:rPr>
          <w:rFonts w:ascii="Times New Roman" w:eastAsia="Times New Roman" w:hAnsi="Times New Roman" w:cs="Times New Roman"/>
          <w:sz w:val="24"/>
          <w:szCs w:val="24"/>
        </w:rPr>
        <w:t xml:space="preserve">in Singapore regarding COVID-19 </w:t>
      </w:r>
      <w:r w:rsidR="60743A05" w:rsidRPr="58FFEA65">
        <w:rPr>
          <w:rFonts w:ascii="Times New Roman" w:eastAsia="Times New Roman" w:hAnsi="Times New Roman" w:cs="Times New Roman"/>
          <w:sz w:val="24"/>
          <w:szCs w:val="24"/>
        </w:rPr>
        <w:t>and</w:t>
      </w:r>
      <w:r w:rsidR="3B7E100F" w:rsidRPr="58FFEA65">
        <w:rPr>
          <w:rFonts w:ascii="Times New Roman" w:eastAsia="Times New Roman" w:hAnsi="Times New Roman" w:cs="Times New Roman"/>
          <w:sz w:val="24"/>
          <w:szCs w:val="24"/>
        </w:rPr>
        <w:t xml:space="preserve"> </w:t>
      </w:r>
      <w:r w:rsidR="1CB3D941" w:rsidRPr="58FFEA65">
        <w:rPr>
          <w:rFonts w:ascii="Times New Roman" w:eastAsia="Times New Roman" w:hAnsi="Times New Roman" w:cs="Times New Roman"/>
          <w:sz w:val="24"/>
          <w:szCs w:val="24"/>
        </w:rPr>
        <w:t>daily positive</w:t>
      </w:r>
      <w:r w:rsidR="1818E549" w:rsidRPr="58FFEA65">
        <w:rPr>
          <w:rFonts w:ascii="Times New Roman" w:eastAsia="Times New Roman" w:hAnsi="Times New Roman" w:cs="Times New Roman"/>
          <w:sz w:val="24"/>
          <w:szCs w:val="24"/>
        </w:rPr>
        <w:t xml:space="preserve"> </w:t>
      </w:r>
      <w:r w:rsidR="3B7E100F" w:rsidRPr="58FFEA65">
        <w:rPr>
          <w:rFonts w:ascii="Times New Roman" w:eastAsia="Times New Roman" w:hAnsi="Times New Roman" w:cs="Times New Roman"/>
          <w:sz w:val="24"/>
          <w:szCs w:val="24"/>
        </w:rPr>
        <w:t>case counts</w:t>
      </w:r>
      <w:r w:rsidR="5C4B0299" w:rsidRPr="58FFEA65">
        <w:rPr>
          <w:rFonts w:ascii="Times New Roman" w:eastAsia="Times New Roman" w:hAnsi="Times New Roman" w:cs="Times New Roman"/>
          <w:sz w:val="24"/>
          <w:szCs w:val="24"/>
        </w:rPr>
        <w:t>.</w:t>
      </w:r>
    </w:p>
    <w:p w14:paraId="117F0133" w14:textId="341F59FC" w:rsidR="3775B90B" w:rsidRDefault="3775B90B" w:rsidP="58FFEA65">
      <w:pPr>
        <w:pStyle w:val="ListParagraph"/>
        <w:numPr>
          <w:ilvl w:val="0"/>
          <w:numId w:val="4"/>
        </w:numPr>
        <w:jc w:val="both"/>
        <w:rPr>
          <w:sz w:val="24"/>
          <w:szCs w:val="24"/>
        </w:rPr>
      </w:pPr>
      <w:r w:rsidRPr="58FFEA65">
        <w:rPr>
          <w:rFonts w:ascii="Times New Roman" w:eastAsia="Times New Roman" w:hAnsi="Times New Roman" w:cs="Times New Roman"/>
          <w:sz w:val="24"/>
          <w:szCs w:val="24"/>
        </w:rPr>
        <w:t>To identify the topics of official messages</w:t>
      </w:r>
      <w:r w:rsidR="40ADDD5A" w:rsidRPr="58FFEA65">
        <w:rPr>
          <w:rFonts w:ascii="Times New Roman" w:eastAsia="Times New Roman" w:hAnsi="Times New Roman" w:cs="Times New Roman"/>
          <w:sz w:val="24"/>
          <w:szCs w:val="24"/>
        </w:rPr>
        <w:t xml:space="preserve">, classify the posts according to identified categories </w:t>
      </w:r>
      <w:r w:rsidRPr="58FFEA65">
        <w:rPr>
          <w:rFonts w:ascii="Times New Roman" w:eastAsia="Times New Roman" w:hAnsi="Times New Roman" w:cs="Times New Roman"/>
          <w:sz w:val="24"/>
          <w:szCs w:val="24"/>
        </w:rPr>
        <w:t xml:space="preserve">and </w:t>
      </w:r>
      <w:r w:rsidR="1EF23E50" w:rsidRPr="58FFEA65">
        <w:rPr>
          <w:rFonts w:ascii="Times New Roman" w:eastAsia="Times New Roman" w:hAnsi="Times New Roman" w:cs="Times New Roman"/>
          <w:sz w:val="24"/>
          <w:szCs w:val="24"/>
        </w:rPr>
        <w:t>perform basic analytics</w:t>
      </w:r>
      <w:r w:rsidR="50BD63C5" w:rsidRPr="58FFEA65">
        <w:rPr>
          <w:rFonts w:ascii="Times New Roman" w:eastAsia="Times New Roman" w:hAnsi="Times New Roman" w:cs="Times New Roman"/>
          <w:sz w:val="24"/>
          <w:szCs w:val="24"/>
        </w:rPr>
        <w:t xml:space="preserve"> on social media user responses to different topic categories.</w:t>
      </w:r>
    </w:p>
    <w:p w14:paraId="67D869CF" w14:textId="3663485A" w:rsidR="302AD571" w:rsidRDefault="302AD571" w:rsidP="58FFEA65">
      <w:pPr>
        <w:pStyle w:val="ListParagraph"/>
        <w:numPr>
          <w:ilvl w:val="0"/>
          <w:numId w:val="4"/>
        </w:numPr>
        <w:jc w:val="both"/>
        <w:rPr>
          <w:sz w:val="24"/>
          <w:szCs w:val="24"/>
        </w:rPr>
      </w:pPr>
      <w:r w:rsidRPr="58FFEA65">
        <w:rPr>
          <w:rFonts w:ascii="Times New Roman" w:eastAsia="Times New Roman" w:hAnsi="Times New Roman" w:cs="Times New Roman"/>
          <w:sz w:val="24"/>
          <w:szCs w:val="24"/>
        </w:rPr>
        <w:lastRenderedPageBreak/>
        <w:t>To identify certain behaviors contained in the messages (wearing masks, washing hands,</w:t>
      </w:r>
      <w:r w:rsidR="25D1FB96" w:rsidRPr="58FFEA65">
        <w:rPr>
          <w:rFonts w:ascii="Times New Roman" w:eastAsia="Times New Roman" w:hAnsi="Times New Roman" w:cs="Times New Roman"/>
          <w:sz w:val="24"/>
          <w:szCs w:val="24"/>
        </w:rPr>
        <w:t xml:space="preserve"> avoiding crowds, </w:t>
      </w:r>
      <w:r w:rsidR="644570FB" w:rsidRPr="58FFEA65">
        <w:rPr>
          <w:rFonts w:ascii="Times New Roman" w:eastAsia="Times New Roman" w:hAnsi="Times New Roman" w:cs="Times New Roman"/>
          <w:sz w:val="24"/>
          <w:szCs w:val="24"/>
        </w:rPr>
        <w:t>etc.</w:t>
      </w:r>
      <w:r w:rsidR="25D1FB96" w:rsidRPr="58FFEA65">
        <w:rPr>
          <w:rFonts w:ascii="Times New Roman" w:eastAsia="Times New Roman" w:hAnsi="Times New Roman" w:cs="Times New Roman"/>
          <w:sz w:val="24"/>
          <w:szCs w:val="24"/>
        </w:rPr>
        <w:t xml:space="preserve">), count the frequency of these </w:t>
      </w:r>
      <w:r w:rsidR="560B8BD8" w:rsidRPr="58FFEA65">
        <w:rPr>
          <w:rFonts w:ascii="Times New Roman" w:eastAsia="Times New Roman" w:hAnsi="Times New Roman" w:cs="Times New Roman"/>
          <w:sz w:val="24"/>
          <w:szCs w:val="24"/>
        </w:rPr>
        <w:t xml:space="preserve">messages in the social media feed, and identify if changes in the frequency of such messages are related to </w:t>
      </w:r>
      <w:r w:rsidR="62542F70" w:rsidRPr="58FFEA65">
        <w:rPr>
          <w:rFonts w:ascii="Times New Roman" w:eastAsia="Times New Roman" w:hAnsi="Times New Roman" w:cs="Times New Roman"/>
          <w:sz w:val="24"/>
          <w:szCs w:val="24"/>
        </w:rPr>
        <w:t xml:space="preserve">changes in the daily positivity case counts. </w:t>
      </w:r>
    </w:p>
    <w:p w14:paraId="17921423" w14:textId="2D12C95E" w:rsidR="00B91203" w:rsidRPr="00B91203" w:rsidRDefault="00A82AE4" w:rsidP="004A2E5B">
      <w:pPr>
        <w:pStyle w:val="Heading2"/>
      </w:pPr>
      <w:bookmarkStart w:id="6" w:name="_Toc55841214"/>
      <w:r>
        <w:t>Deliverables</w:t>
      </w:r>
      <w:bookmarkEnd w:id="6"/>
    </w:p>
    <w:p w14:paraId="45B56B96" w14:textId="1EE80BE6" w:rsidR="00F56685" w:rsidRPr="00116838" w:rsidRDefault="004A2E5B" w:rsidP="00C1145C">
      <w:pPr>
        <w:pStyle w:val="ListParagraph"/>
        <w:numPr>
          <w:ilvl w:val="0"/>
          <w:numId w:val="3"/>
        </w:numPr>
        <w:jc w:val="both"/>
        <w:rPr>
          <w:rFonts w:ascii="Times New Roman" w:hAnsi="Times New Roman" w:cs="Times New Roman"/>
          <w:sz w:val="24"/>
          <w:szCs w:val="24"/>
        </w:rPr>
      </w:pPr>
      <w:r w:rsidRPr="00116838">
        <w:rPr>
          <w:rFonts w:ascii="Times New Roman" w:hAnsi="Times New Roman" w:cs="Times New Roman"/>
          <w:sz w:val="24"/>
          <w:szCs w:val="24"/>
        </w:rPr>
        <w:t xml:space="preserve">Research report with findings on the relationship between the social media </w:t>
      </w:r>
      <w:r w:rsidR="00657635" w:rsidRPr="00116838">
        <w:rPr>
          <w:rFonts w:ascii="Times New Roman" w:hAnsi="Times New Roman" w:cs="Times New Roman"/>
          <w:sz w:val="24"/>
          <w:szCs w:val="24"/>
        </w:rPr>
        <w:t>data collected and new COVID-19 cases</w:t>
      </w:r>
    </w:p>
    <w:p w14:paraId="471D2CCE" w14:textId="68D4EA37" w:rsidR="00657635" w:rsidRPr="00116838" w:rsidRDefault="00657635" w:rsidP="00C1145C">
      <w:pPr>
        <w:pStyle w:val="ListParagraph"/>
        <w:numPr>
          <w:ilvl w:val="0"/>
          <w:numId w:val="3"/>
        </w:numPr>
        <w:jc w:val="both"/>
        <w:rPr>
          <w:rFonts w:ascii="Times New Roman" w:hAnsi="Times New Roman" w:cs="Times New Roman"/>
          <w:sz w:val="24"/>
          <w:szCs w:val="24"/>
        </w:rPr>
      </w:pPr>
      <w:r w:rsidRPr="58FFEA65">
        <w:rPr>
          <w:rFonts w:ascii="Times New Roman" w:hAnsi="Times New Roman" w:cs="Times New Roman"/>
          <w:sz w:val="24"/>
          <w:szCs w:val="24"/>
        </w:rPr>
        <w:t>Power BI Workbook</w:t>
      </w:r>
      <w:r w:rsidR="003833A1" w:rsidRPr="58FFEA65">
        <w:rPr>
          <w:rFonts w:ascii="Times New Roman" w:hAnsi="Times New Roman" w:cs="Times New Roman"/>
          <w:sz w:val="24"/>
          <w:szCs w:val="24"/>
        </w:rPr>
        <w:t xml:space="preserve"> (including data and visualizations)</w:t>
      </w:r>
    </w:p>
    <w:p w14:paraId="61D4A06C" w14:textId="304F2B78" w:rsidR="003833A1" w:rsidRPr="00116838" w:rsidRDefault="003833A1" w:rsidP="00C1145C">
      <w:pPr>
        <w:pStyle w:val="ListParagraph"/>
        <w:numPr>
          <w:ilvl w:val="0"/>
          <w:numId w:val="3"/>
        </w:numPr>
        <w:jc w:val="both"/>
        <w:rPr>
          <w:rFonts w:ascii="Times New Roman" w:hAnsi="Times New Roman" w:cs="Times New Roman"/>
          <w:sz w:val="24"/>
          <w:szCs w:val="24"/>
        </w:rPr>
      </w:pPr>
      <w:r w:rsidRPr="00116838">
        <w:rPr>
          <w:rFonts w:ascii="Times New Roman" w:hAnsi="Times New Roman" w:cs="Times New Roman"/>
          <w:sz w:val="24"/>
          <w:szCs w:val="24"/>
        </w:rPr>
        <w:t>SPSS Workbook(s) with data and statistical analysis results</w:t>
      </w:r>
    </w:p>
    <w:p w14:paraId="6843564F" w14:textId="5CEE6F36" w:rsidR="008B4B6F" w:rsidRPr="00116838" w:rsidRDefault="008B4B6F" w:rsidP="00C1145C">
      <w:pPr>
        <w:pStyle w:val="ListParagraph"/>
        <w:numPr>
          <w:ilvl w:val="0"/>
          <w:numId w:val="3"/>
        </w:numPr>
        <w:jc w:val="both"/>
        <w:rPr>
          <w:rFonts w:ascii="Times New Roman" w:hAnsi="Times New Roman" w:cs="Times New Roman"/>
          <w:sz w:val="24"/>
          <w:szCs w:val="24"/>
        </w:rPr>
      </w:pPr>
      <w:r w:rsidRPr="00116838">
        <w:rPr>
          <w:rFonts w:ascii="Times New Roman" w:hAnsi="Times New Roman" w:cs="Times New Roman"/>
          <w:sz w:val="24"/>
          <w:szCs w:val="24"/>
        </w:rPr>
        <w:t xml:space="preserve">All data files utilized </w:t>
      </w:r>
    </w:p>
    <w:p w14:paraId="25C54634" w14:textId="789E2D06" w:rsidR="00A16AE2" w:rsidRPr="00756AC8" w:rsidRDefault="006523C4" w:rsidP="00756AC8">
      <w:pPr>
        <w:pStyle w:val="ListParagraph"/>
        <w:numPr>
          <w:ilvl w:val="0"/>
          <w:numId w:val="3"/>
        </w:numPr>
        <w:jc w:val="both"/>
        <w:rPr>
          <w:rFonts w:ascii="Times New Roman" w:hAnsi="Times New Roman" w:cs="Times New Roman"/>
          <w:sz w:val="24"/>
          <w:szCs w:val="24"/>
        </w:rPr>
      </w:pPr>
      <w:r w:rsidRPr="00116838">
        <w:rPr>
          <w:rFonts w:ascii="Times New Roman" w:hAnsi="Times New Roman" w:cs="Times New Roman"/>
          <w:sz w:val="24"/>
          <w:szCs w:val="24"/>
        </w:rPr>
        <w:t xml:space="preserve">All source code used during extraction and </w:t>
      </w:r>
      <w:r w:rsidR="00116838" w:rsidRPr="00116838">
        <w:rPr>
          <w:rFonts w:ascii="Times New Roman" w:hAnsi="Times New Roman" w:cs="Times New Roman"/>
          <w:sz w:val="24"/>
          <w:szCs w:val="24"/>
        </w:rPr>
        <w:t>preparation</w:t>
      </w:r>
    </w:p>
    <w:p w14:paraId="032C0366" w14:textId="408169BA" w:rsidR="00A16AE2" w:rsidRDefault="0030744B" w:rsidP="00A16AE2">
      <w:pPr>
        <w:pStyle w:val="Heading1"/>
        <w:rPr>
          <w:ins w:id="7" w:author="Elaine Harris" w:date="2020-09-19T16:24:00Z"/>
        </w:rPr>
      </w:pPr>
      <w:bookmarkStart w:id="8" w:name="_Toc55841215"/>
      <w:r>
        <w:t>Related Studies</w:t>
      </w:r>
      <w:bookmarkEnd w:id="8"/>
    </w:p>
    <w:p w14:paraId="2924BDB6" w14:textId="5928705B" w:rsidR="1FA1A9CC" w:rsidRDefault="477C399D" w:rsidP="41ED4831">
      <w:pPr>
        <w:spacing w:line="257" w:lineRule="auto"/>
        <w:jc w:val="both"/>
      </w:pPr>
      <w:r w:rsidRPr="5ACDCC55">
        <w:rPr>
          <w:rFonts w:ascii="Times New Roman" w:eastAsia="Times New Roman" w:hAnsi="Times New Roman" w:cs="Times New Roman"/>
          <w:sz w:val="24"/>
          <w:szCs w:val="24"/>
        </w:rPr>
        <w:t xml:space="preserve">The scope and objectives of this project are specific to the novel </w:t>
      </w:r>
      <w:r w:rsidR="20A107FA" w:rsidRPr="5ACDCC55">
        <w:rPr>
          <w:rFonts w:ascii="Times New Roman" w:eastAsia="Times New Roman" w:hAnsi="Times New Roman" w:cs="Times New Roman"/>
          <w:sz w:val="24"/>
          <w:szCs w:val="24"/>
        </w:rPr>
        <w:t>Coronavirus</w:t>
      </w:r>
      <w:r w:rsidRPr="5ACDCC55">
        <w:rPr>
          <w:rFonts w:ascii="Times New Roman" w:eastAsia="Times New Roman" w:hAnsi="Times New Roman" w:cs="Times New Roman"/>
          <w:sz w:val="24"/>
          <w:szCs w:val="24"/>
        </w:rPr>
        <w:t xml:space="preserve"> outbreak in Singapore and the Singapore Ministry of Health’s presence on social media platforms Twitter and Facebook.  Since the first cases of COVID-19 were identified in December 2019, there is not longitudinal research regarding responsiveness to official messaging.  There are, however, a few studies that have been published in the short time that the virus has been circulating, and studies from previous crises and the public response to the dissemination of information.  </w:t>
      </w:r>
    </w:p>
    <w:p w14:paraId="2BADD7F8" w14:textId="53B64D3F" w:rsidR="1FA1A9CC" w:rsidRDefault="477C399D" w:rsidP="41ED4831">
      <w:pPr>
        <w:spacing w:line="257" w:lineRule="auto"/>
        <w:jc w:val="both"/>
      </w:pPr>
      <w:r w:rsidRPr="41ED4831">
        <w:rPr>
          <w:rFonts w:ascii="Times New Roman" w:eastAsia="Times New Roman" w:hAnsi="Times New Roman" w:cs="Times New Roman"/>
          <w:sz w:val="24"/>
          <w:szCs w:val="24"/>
        </w:rPr>
        <w:t>The most pertinent study is from Spain:</w:t>
      </w:r>
      <w:r w:rsidRPr="41ED4831">
        <w:rPr>
          <w:rFonts w:ascii="Calibri" w:eastAsia="Calibri" w:hAnsi="Calibri" w:cs="Calibri"/>
        </w:rPr>
        <w:t xml:space="preserve"> </w:t>
      </w:r>
      <w:r w:rsidRPr="41ED4831">
        <w:rPr>
          <w:rFonts w:ascii="Times New Roman" w:eastAsia="Times New Roman" w:hAnsi="Times New Roman" w:cs="Times New Roman"/>
          <w:sz w:val="24"/>
          <w:szCs w:val="24"/>
        </w:rPr>
        <w:t xml:space="preserve">“Covid-19 communication management in Spain: Exploring the effect of information-seeking behavior and message reception in public’s evaluation” (Moreno et al., 2020).  The researchers created a questionnaire that was sent by invitation through WhatsApp, Twitter, Facebook, Instagram, and LinkedIn that allowed invitees to not only take the quiz but encouraged them to send the survey link to their contacts (Moreno et al., 2020).  The study sought to assess how “information forms and sources influence the public’s information-seeking behaviors, and the perception of government’s crisis response strategies during the pandemic” (Moreno et al., 2020).  The survey was active between March 14, 2020 and April 14, 2020.  </w:t>
      </w:r>
    </w:p>
    <w:p w14:paraId="3D65EE43" w14:textId="5E41CC92" w:rsidR="1FA1A9CC" w:rsidRDefault="477C399D" w:rsidP="41ED4831">
      <w:pPr>
        <w:spacing w:line="257" w:lineRule="auto"/>
      </w:pPr>
      <w:r w:rsidRPr="41ED4831">
        <w:rPr>
          <w:rFonts w:ascii="Times New Roman" w:eastAsia="Times New Roman" w:hAnsi="Times New Roman" w:cs="Times New Roman"/>
          <w:sz w:val="24"/>
          <w:szCs w:val="24"/>
        </w:rPr>
        <w:t>The sample included 546 completed questionnaires, which is considered a representative sample based on the adult population in Spain.  Topics of the survey included which channels citizens used for information, perception of the government’s response, and levels of trust in information sources.  Researchers found that many people were unable to “attribute correctly the information provided by public authorities” (Moreno et al., 2020).  This is important because regardless of the accuracy of information disseminated by officials, the constant barrage of information from many different sources overshadows the messaging.  Additionally, the results show the decline in public trust of authorities, specifically the World Health Organization (WHO).  Specific to our study, researchers found that:</w:t>
      </w:r>
    </w:p>
    <w:p w14:paraId="325F35B8" w14:textId="28F2B87C" w:rsidR="1FA1A9CC" w:rsidRDefault="477C399D" w:rsidP="00FD3817">
      <w:r w:rsidRPr="41ED4831">
        <w:rPr>
          <w:rFonts w:ascii="Times New Roman" w:eastAsia="Times New Roman" w:hAnsi="Times New Roman" w:cs="Times New Roman"/>
          <w:sz w:val="24"/>
          <w:szCs w:val="24"/>
        </w:rPr>
        <w:t xml:space="preserve"> “People who were mainly informed through </w:t>
      </w:r>
      <w:r w:rsidRPr="41ED4831">
        <w:rPr>
          <w:rFonts w:ascii="Times New Roman" w:eastAsia="Times New Roman" w:hAnsi="Times New Roman" w:cs="Times New Roman"/>
          <w:i/>
          <w:iCs/>
          <w:sz w:val="24"/>
          <w:szCs w:val="24"/>
        </w:rPr>
        <w:t xml:space="preserve">Twitter </w:t>
      </w:r>
      <w:r w:rsidRPr="41ED4831">
        <w:rPr>
          <w:rFonts w:ascii="Times New Roman" w:eastAsia="Times New Roman" w:hAnsi="Times New Roman" w:cs="Times New Roman"/>
          <w:sz w:val="24"/>
          <w:szCs w:val="24"/>
        </w:rPr>
        <w:t xml:space="preserve">(53.4%, p ≤ 0.01) and </w:t>
      </w:r>
      <w:r w:rsidRPr="41ED4831">
        <w:rPr>
          <w:rFonts w:ascii="Times New Roman" w:eastAsia="Times New Roman" w:hAnsi="Times New Roman" w:cs="Times New Roman"/>
          <w:i/>
          <w:iCs/>
          <w:sz w:val="24"/>
          <w:szCs w:val="24"/>
        </w:rPr>
        <w:t xml:space="preserve">Facebook </w:t>
      </w:r>
      <w:r w:rsidRPr="41ED4831">
        <w:rPr>
          <w:rFonts w:ascii="Times New Roman" w:eastAsia="Times New Roman" w:hAnsi="Times New Roman" w:cs="Times New Roman"/>
          <w:sz w:val="24"/>
          <w:szCs w:val="24"/>
        </w:rPr>
        <w:t xml:space="preserve">(52.5%, p ≤ 0.01) strongly believed that the government’s communication caused social alarm, and confused the population (50.7 and 49.5%, respectively).  However, most audiences for all media </w:t>
      </w:r>
      <w:r w:rsidRPr="41ED4831">
        <w:rPr>
          <w:rFonts w:ascii="Times New Roman" w:eastAsia="Times New Roman" w:hAnsi="Times New Roman" w:cs="Times New Roman"/>
          <w:sz w:val="24"/>
          <w:szCs w:val="24"/>
        </w:rPr>
        <w:lastRenderedPageBreak/>
        <w:t xml:space="preserve">agree with the statement “The government has not revealed the whole truth,” especially </w:t>
      </w:r>
      <w:r w:rsidRPr="41ED4831">
        <w:rPr>
          <w:rFonts w:ascii="Times New Roman" w:eastAsia="Times New Roman" w:hAnsi="Times New Roman" w:cs="Times New Roman"/>
          <w:i/>
          <w:iCs/>
          <w:sz w:val="24"/>
          <w:szCs w:val="24"/>
        </w:rPr>
        <w:t xml:space="preserve">Twitter </w:t>
      </w:r>
      <w:r w:rsidRPr="41ED4831">
        <w:rPr>
          <w:rFonts w:ascii="Times New Roman" w:eastAsia="Times New Roman" w:hAnsi="Times New Roman" w:cs="Times New Roman"/>
          <w:sz w:val="24"/>
          <w:szCs w:val="24"/>
        </w:rPr>
        <w:t>users (57.1%, p ≤ 0.01) and print press readers (56.7%, p ≤ 0.01)” (Moreno et al., 2020).</w:t>
      </w:r>
    </w:p>
    <w:p w14:paraId="3EBBB8D0" w14:textId="5D237340" w:rsidR="1FA1A9CC" w:rsidRDefault="477C399D" w:rsidP="00FD3817">
      <w:r w:rsidRPr="41ED4831">
        <w:rPr>
          <w:rFonts w:ascii="Times New Roman" w:eastAsia="Times New Roman" w:hAnsi="Times New Roman" w:cs="Times New Roman"/>
          <w:sz w:val="24"/>
          <w:szCs w:val="24"/>
        </w:rPr>
        <w:t xml:space="preserve"> </w:t>
      </w:r>
    </w:p>
    <w:p w14:paraId="0717F272" w14:textId="49708CC1" w:rsidR="1FA1A9CC" w:rsidRDefault="477C399D" w:rsidP="41ED4831">
      <w:pPr>
        <w:spacing w:line="257" w:lineRule="auto"/>
      </w:pPr>
      <w:r w:rsidRPr="41ED4831">
        <w:rPr>
          <w:rFonts w:ascii="Times New Roman" w:eastAsia="Times New Roman" w:hAnsi="Times New Roman" w:cs="Times New Roman"/>
          <w:sz w:val="24"/>
          <w:szCs w:val="24"/>
        </w:rPr>
        <w:t xml:space="preserve">The research presented in this report focuses on Twitter and Facebook messaging from official government channels and examines the response to that messaging and the effect it has on daily case counts.  An aspect that is not further researched due to the data utilized) is if users in Singapore feel similarly to citizens in Spain about the government’s communications.      </w:t>
      </w:r>
    </w:p>
    <w:p w14:paraId="4F5303F5" w14:textId="6888EE0C" w:rsidR="0060769D" w:rsidRDefault="009E0DF6" w:rsidP="0060769D">
      <w:pPr>
        <w:pStyle w:val="Heading1"/>
      </w:pPr>
      <w:bookmarkStart w:id="9" w:name="_Toc55841216"/>
      <w:r>
        <w:t>Research Method</w:t>
      </w:r>
      <w:bookmarkEnd w:id="9"/>
    </w:p>
    <w:p w14:paraId="25028EB6" w14:textId="19AAA986" w:rsidR="004B0A8F" w:rsidRDefault="00EC785A" w:rsidP="006F2098">
      <w:pPr>
        <w:jc w:val="both"/>
        <w:rPr>
          <w:rFonts w:ascii="Times New Roman" w:hAnsi="Times New Roman" w:cs="Times New Roman"/>
          <w:sz w:val="24"/>
          <w:szCs w:val="24"/>
        </w:rPr>
      </w:pPr>
      <w:r w:rsidRPr="00EC785A">
        <w:rPr>
          <w:rFonts w:ascii="Times New Roman" w:hAnsi="Times New Roman" w:cs="Times New Roman"/>
          <w:sz w:val="24"/>
          <w:szCs w:val="24"/>
        </w:rPr>
        <w:t>To</w:t>
      </w:r>
      <w:r w:rsidR="004B0A8F" w:rsidRPr="00EC785A">
        <w:rPr>
          <w:rFonts w:ascii="Times New Roman" w:hAnsi="Times New Roman" w:cs="Times New Roman"/>
          <w:sz w:val="24"/>
          <w:szCs w:val="24"/>
        </w:rPr>
        <w:t xml:space="preserve"> complete this </w:t>
      </w:r>
      <w:r w:rsidRPr="00EC785A">
        <w:rPr>
          <w:rFonts w:ascii="Times New Roman" w:hAnsi="Times New Roman" w:cs="Times New Roman"/>
          <w:sz w:val="24"/>
          <w:szCs w:val="24"/>
        </w:rPr>
        <w:t>study, a variety of data extraction, data analyses methods and machine learning</w:t>
      </w:r>
      <w:r w:rsidR="00E57A6D">
        <w:rPr>
          <w:rFonts w:ascii="Times New Roman" w:hAnsi="Times New Roman" w:cs="Times New Roman"/>
          <w:sz w:val="24"/>
          <w:szCs w:val="24"/>
        </w:rPr>
        <w:t xml:space="preserve"> techniques</w:t>
      </w:r>
      <w:r w:rsidRPr="00EC785A">
        <w:rPr>
          <w:rFonts w:ascii="Times New Roman" w:hAnsi="Times New Roman" w:cs="Times New Roman"/>
          <w:sz w:val="24"/>
          <w:szCs w:val="24"/>
        </w:rPr>
        <w:t xml:space="preserve"> are utilized.</w:t>
      </w:r>
      <w:r w:rsidR="00832D5D">
        <w:rPr>
          <w:rFonts w:ascii="Times New Roman" w:hAnsi="Times New Roman" w:cs="Times New Roman"/>
          <w:sz w:val="24"/>
          <w:szCs w:val="24"/>
        </w:rPr>
        <w:t xml:space="preserve">  </w:t>
      </w:r>
      <w:r w:rsidR="00E57A6D">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3363FD0" w14:textId="5637B24C" w:rsidR="002F208C" w:rsidRDefault="002F208C" w:rsidP="006F2098">
      <w:pPr>
        <w:jc w:val="both"/>
        <w:rPr>
          <w:rFonts w:ascii="Times New Roman" w:hAnsi="Times New Roman" w:cs="Times New Roman"/>
          <w:sz w:val="24"/>
          <w:szCs w:val="24"/>
        </w:rPr>
      </w:pPr>
      <w:r w:rsidRPr="00317D0E">
        <w:rPr>
          <w:rFonts w:ascii="Times New Roman" w:hAnsi="Times New Roman" w:cs="Times New Roman"/>
          <w:sz w:val="24"/>
          <w:szCs w:val="24"/>
          <w:u w:val="single"/>
        </w:rPr>
        <w:t>Data Collection</w:t>
      </w:r>
      <w:r>
        <w:rPr>
          <w:rFonts w:ascii="Times New Roman" w:hAnsi="Times New Roman" w:cs="Times New Roman"/>
          <w:sz w:val="24"/>
          <w:szCs w:val="24"/>
        </w:rPr>
        <w:t xml:space="preserve">: Singapore official messages are </w:t>
      </w:r>
      <w:r w:rsidR="00317D0E">
        <w:rPr>
          <w:rFonts w:ascii="Times New Roman" w:hAnsi="Times New Roman" w:cs="Times New Roman"/>
          <w:sz w:val="24"/>
          <w:szCs w:val="24"/>
        </w:rPr>
        <w:t>collected directly from publicly available posts intended to raise awareness to the COVID-19 situation. Social Media text extraction is one of the many techniques used under Big Data Analytics, and it is applicable to this project because we are not directly sponsored by the Singapore Ministry of Health and must rely on public sources.</w:t>
      </w:r>
    </w:p>
    <w:p w14:paraId="31BFF636" w14:textId="0AB44011" w:rsidR="00317D0E" w:rsidRDefault="00317D0E" w:rsidP="006F2098">
      <w:pPr>
        <w:jc w:val="both"/>
        <w:rPr>
          <w:rFonts w:ascii="Times New Roman" w:hAnsi="Times New Roman" w:cs="Times New Roman"/>
          <w:sz w:val="24"/>
          <w:szCs w:val="24"/>
        </w:rPr>
      </w:pPr>
      <w:r w:rsidRPr="00225EE4">
        <w:rPr>
          <w:rFonts w:ascii="Times New Roman" w:hAnsi="Times New Roman" w:cs="Times New Roman"/>
          <w:sz w:val="24"/>
          <w:szCs w:val="24"/>
          <w:u w:val="single"/>
        </w:rPr>
        <w:t>Text Analytics</w:t>
      </w:r>
      <w:r>
        <w:rPr>
          <w:rFonts w:ascii="Times New Roman" w:hAnsi="Times New Roman" w:cs="Times New Roman"/>
          <w:sz w:val="24"/>
          <w:szCs w:val="24"/>
        </w:rPr>
        <w:t xml:space="preserve">: </w:t>
      </w:r>
      <w:r w:rsidR="00225EE4">
        <w:rPr>
          <w:rFonts w:ascii="Times New Roman" w:hAnsi="Times New Roman" w:cs="Times New Roman"/>
          <w:sz w:val="24"/>
          <w:szCs w:val="24"/>
        </w:rPr>
        <w:t>it is not possible to analyze raw text in any useful way. In order to extract analytical context from the social media posts, a variety of techniques are applied. Depending on the objective, Machine Learning algorithms and/or manual observation are applied.</w:t>
      </w:r>
    </w:p>
    <w:p w14:paraId="2121527E" w14:textId="432EE042" w:rsidR="00225EE4" w:rsidRDefault="00225EE4" w:rsidP="00225EE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Topic </w:t>
      </w:r>
      <w:r w:rsidR="005D1567">
        <w:rPr>
          <w:rFonts w:ascii="Times New Roman" w:hAnsi="Times New Roman" w:cs="Times New Roman"/>
          <w:sz w:val="24"/>
          <w:szCs w:val="24"/>
        </w:rPr>
        <w:t>Modeling (</w:t>
      </w:r>
      <w:r>
        <w:rPr>
          <w:rFonts w:ascii="Times New Roman" w:hAnsi="Times New Roman" w:cs="Times New Roman"/>
          <w:sz w:val="24"/>
          <w:szCs w:val="24"/>
        </w:rPr>
        <w:t>Identification</w:t>
      </w:r>
      <w:r w:rsidR="005D1567">
        <w:rPr>
          <w:rFonts w:ascii="Times New Roman" w:hAnsi="Times New Roman" w:cs="Times New Roman"/>
          <w:sz w:val="24"/>
          <w:szCs w:val="24"/>
        </w:rPr>
        <w:t>)</w:t>
      </w:r>
      <w:r>
        <w:rPr>
          <w:rFonts w:ascii="Times New Roman" w:hAnsi="Times New Roman" w:cs="Times New Roman"/>
          <w:sz w:val="24"/>
          <w:szCs w:val="24"/>
        </w:rPr>
        <w:t xml:space="preserve">: to answer the question “What are the posts about?”, we will start with a Machine Learning approach for Topic Modeling known as LDA (Latent Dirichlet Allocation). The intent is to allow the algorithm to identify topics based on word frequency distribution. After implementation, we assessed that the topics were not clear enough to perform analytics and required </w:t>
      </w:r>
      <w:r w:rsidR="005D1567">
        <w:rPr>
          <w:rFonts w:ascii="Times New Roman" w:hAnsi="Times New Roman" w:cs="Times New Roman"/>
          <w:sz w:val="24"/>
          <w:szCs w:val="24"/>
        </w:rPr>
        <w:t>a different approach: Supervised Text Classification.</w:t>
      </w:r>
    </w:p>
    <w:p w14:paraId="173613D8" w14:textId="64160774" w:rsidR="005D1567" w:rsidRDefault="005D1567" w:rsidP="00225EE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Text Classification: using the broad topics generated by Topic Modeling, create a set of categories by which the social media posts can be analyzed. These categories will be used to perform statistical analyses on user reaction and correlation analysis to infection trends. We chose to use a Machine Learning approach to create a Deep Learning Model on a sample of the social media posts that is then applied to the entire dataset for automatic text categorization.</w:t>
      </w:r>
    </w:p>
    <w:p w14:paraId="3C28D79D" w14:textId="3A64375A" w:rsidR="005D1567" w:rsidRDefault="005D1567" w:rsidP="00225EE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Behavior Identification: we are interested in measuring how </w:t>
      </w:r>
      <w:r w:rsidR="001875C6">
        <w:rPr>
          <w:rFonts w:ascii="Times New Roman" w:hAnsi="Times New Roman" w:cs="Times New Roman"/>
          <w:sz w:val="24"/>
          <w:szCs w:val="24"/>
        </w:rPr>
        <w:t xml:space="preserve">much of the social media contents focuses on individual behavior modifications, such as wearing masks, hand washing, avoiding social gatherings, telecommuting and other safe distance measures. Any combination of behaviors may show in any post, regardless of the main topic. We will identify these behavior clues by pattern match to the original post text. </w:t>
      </w:r>
    </w:p>
    <w:p w14:paraId="31AC47A5" w14:textId="5CC18CF2" w:rsidR="001875C6" w:rsidRDefault="001875C6" w:rsidP="00225EE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Government Mandates Timeline: by visual observation, we identify social media posts related to government announcement of new or lifted restrictions on travel, social gatherings and economic activities. This is done to help us interpret drastic changes in the Infections Trends over time. </w:t>
      </w:r>
    </w:p>
    <w:p w14:paraId="0848FE41" w14:textId="6161277E" w:rsidR="001875C6" w:rsidRDefault="00A11EC9" w:rsidP="00A11EC9">
      <w:pPr>
        <w:jc w:val="both"/>
        <w:rPr>
          <w:rFonts w:ascii="Times New Roman" w:hAnsi="Times New Roman" w:cs="Times New Roman"/>
          <w:sz w:val="24"/>
          <w:szCs w:val="24"/>
        </w:rPr>
      </w:pPr>
      <w:r w:rsidRPr="004A00B5">
        <w:rPr>
          <w:rFonts w:ascii="Times New Roman" w:hAnsi="Times New Roman" w:cs="Times New Roman"/>
          <w:sz w:val="24"/>
          <w:szCs w:val="24"/>
          <w:u w:val="single"/>
        </w:rPr>
        <w:lastRenderedPageBreak/>
        <w:t>Statistical Analysis</w:t>
      </w:r>
      <w:r>
        <w:rPr>
          <w:rFonts w:ascii="Times New Roman" w:hAnsi="Times New Roman" w:cs="Times New Roman"/>
          <w:sz w:val="24"/>
          <w:szCs w:val="24"/>
        </w:rPr>
        <w:t xml:space="preserve">: median and outlier measurements are used to measure user response to each topic identified in the posts. The objective is to identify which topics in general and which posts in particular elicited the most responses from the public, as indicated by the number of Likes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Shares. </w:t>
      </w:r>
      <w:r w:rsidR="004A00B5">
        <w:rPr>
          <w:rFonts w:ascii="Times New Roman" w:hAnsi="Times New Roman" w:cs="Times New Roman"/>
          <w:sz w:val="24"/>
          <w:szCs w:val="24"/>
        </w:rPr>
        <w:t xml:space="preserve">SPSS software is used to calculate </w:t>
      </w:r>
      <w:proofErr w:type="spellStart"/>
      <w:r w:rsidR="004A00B5">
        <w:rPr>
          <w:rFonts w:ascii="Times New Roman" w:hAnsi="Times New Roman" w:cs="Times New Roman"/>
          <w:sz w:val="24"/>
          <w:szCs w:val="24"/>
        </w:rPr>
        <w:t>descriptives</w:t>
      </w:r>
      <w:proofErr w:type="spellEnd"/>
      <w:r w:rsidR="004A00B5">
        <w:rPr>
          <w:rFonts w:ascii="Times New Roman" w:hAnsi="Times New Roman" w:cs="Times New Roman"/>
          <w:sz w:val="24"/>
          <w:szCs w:val="24"/>
        </w:rPr>
        <w:t xml:space="preserve"> and </w:t>
      </w:r>
      <w:proofErr w:type="spellStart"/>
      <w:r w:rsidR="004A00B5">
        <w:rPr>
          <w:rFonts w:ascii="Times New Roman" w:hAnsi="Times New Roman" w:cs="Times New Roman"/>
          <w:sz w:val="24"/>
          <w:szCs w:val="24"/>
        </w:rPr>
        <w:t>grapg</w:t>
      </w:r>
      <w:proofErr w:type="spellEnd"/>
      <w:r w:rsidR="004A00B5">
        <w:rPr>
          <w:rFonts w:ascii="Times New Roman" w:hAnsi="Times New Roman" w:cs="Times New Roman"/>
          <w:sz w:val="24"/>
          <w:szCs w:val="24"/>
        </w:rPr>
        <w:t xml:space="preserve"> boxplots of user responses by text category.</w:t>
      </w:r>
    </w:p>
    <w:p w14:paraId="6735057B" w14:textId="055C9CF6" w:rsidR="004A00B5" w:rsidRDefault="004A00B5" w:rsidP="00A11EC9">
      <w:pPr>
        <w:jc w:val="both"/>
        <w:rPr>
          <w:rFonts w:ascii="Times New Roman" w:hAnsi="Times New Roman" w:cs="Times New Roman"/>
          <w:sz w:val="24"/>
          <w:szCs w:val="24"/>
        </w:rPr>
      </w:pPr>
      <w:r w:rsidRPr="00163B49">
        <w:rPr>
          <w:rFonts w:ascii="Times New Roman" w:hAnsi="Times New Roman" w:cs="Times New Roman"/>
          <w:sz w:val="24"/>
          <w:szCs w:val="24"/>
          <w:u w:val="single"/>
        </w:rPr>
        <w:t>Correlation Analysis</w:t>
      </w:r>
      <w:r>
        <w:rPr>
          <w:rFonts w:ascii="Times New Roman" w:hAnsi="Times New Roman" w:cs="Times New Roman"/>
          <w:sz w:val="24"/>
          <w:szCs w:val="24"/>
        </w:rPr>
        <w:t xml:space="preserve">: </w:t>
      </w:r>
      <w:r w:rsidR="00163B49">
        <w:rPr>
          <w:rFonts w:ascii="Times New Roman" w:hAnsi="Times New Roman" w:cs="Times New Roman"/>
          <w:sz w:val="24"/>
          <w:szCs w:val="24"/>
        </w:rPr>
        <w:t xml:space="preserve">Pearson Correlation is calculated in SPSS and aims at identifying the existence of a relationship between the frequency of posts for a given topic or behavior and trends in new infections. </w:t>
      </w:r>
      <w:r w:rsidR="00AB0862">
        <w:rPr>
          <w:rFonts w:ascii="Times New Roman" w:hAnsi="Times New Roman" w:cs="Times New Roman"/>
          <w:sz w:val="24"/>
          <w:szCs w:val="24"/>
        </w:rPr>
        <w:t>For each post, we calculate the number of infections on that day and 14 days later. We then aggregate the posts by month and topic or behavior and calculate:</w:t>
      </w:r>
    </w:p>
    <w:p w14:paraId="4CFE489B" w14:textId="4D705A63" w:rsidR="00AB0862" w:rsidRPr="00DE2201" w:rsidRDefault="00AB0862" w:rsidP="00DE2201">
      <w:pPr>
        <w:pStyle w:val="ListParagraph"/>
        <w:numPr>
          <w:ilvl w:val="1"/>
          <w:numId w:val="13"/>
        </w:numPr>
        <w:jc w:val="both"/>
        <w:rPr>
          <w:rFonts w:ascii="Times New Roman" w:hAnsi="Times New Roman" w:cs="Times New Roman"/>
          <w:sz w:val="24"/>
          <w:szCs w:val="24"/>
        </w:rPr>
      </w:pPr>
      <w:r w:rsidRPr="00DE2201">
        <w:rPr>
          <w:rFonts w:ascii="Times New Roman" w:hAnsi="Times New Roman" w:cs="Times New Roman"/>
          <w:sz w:val="24"/>
          <w:szCs w:val="24"/>
        </w:rPr>
        <w:t>Frequency of topic/behavior to total posts that month</w:t>
      </w:r>
    </w:p>
    <w:p w14:paraId="60D69DF7" w14:textId="5C61DAD4" w:rsidR="00AB0862" w:rsidRPr="00DE2201" w:rsidRDefault="00AB0862" w:rsidP="00DE2201">
      <w:pPr>
        <w:pStyle w:val="ListParagraph"/>
        <w:numPr>
          <w:ilvl w:val="1"/>
          <w:numId w:val="13"/>
        </w:numPr>
        <w:jc w:val="both"/>
        <w:rPr>
          <w:rFonts w:ascii="Times New Roman" w:hAnsi="Times New Roman" w:cs="Times New Roman"/>
          <w:sz w:val="24"/>
          <w:szCs w:val="24"/>
        </w:rPr>
      </w:pPr>
      <w:r w:rsidRPr="00DE2201">
        <w:rPr>
          <w:rFonts w:ascii="Times New Roman" w:hAnsi="Times New Roman" w:cs="Times New Roman"/>
          <w:sz w:val="24"/>
          <w:szCs w:val="24"/>
        </w:rPr>
        <w:t xml:space="preserve">Average number of daily infections for that month </w:t>
      </w:r>
    </w:p>
    <w:p w14:paraId="4218CDC6" w14:textId="4F212034" w:rsidR="00AB0862" w:rsidRPr="00DE2201" w:rsidRDefault="00AB0862" w:rsidP="00DE2201">
      <w:pPr>
        <w:pStyle w:val="ListParagraph"/>
        <w:numPr>
          <w:ilvl w:val="1"/>
          <w:numId w:val="13"/>
        </w:numPr>
        <w:jc w:val="both"/>
        <w:rPr>
          <w:rFonts w:ascii="Times New Roman" w:hAnsi="Times New Roman" w:cs="Times New Roman"/>
          <w:sz w:val="24"/>
          <w:szCs w:val="24"/>
        </w:rPr>
      </w:pPr>
      <w:r w:rsidRPr="00DE2201">
        <w:rPr>
          <w:rFonts w:ascii="Times New Roman" w:hAnsi="Times New Roman" w:cs="Times New Roman"/>
          <w:sz w:val="24"/>
          <w:szCs w:val="24"/>
        </w:rPr>
        <w:t>Average number of daily infection</w:t>
      </w:r>
      <w:r w:rsidR="00AD7C10" w:rsidRPr="00DE2201">
        <w:rPr>
          <w:rFonts w:ascii="Times New Roman" w:hAnsi="Times New Roman" w:cs="Times New Roman"/>
          <w:sz w:val="24"/>
          <w:szCs w:val="24"/>
        </w:rPr>
        <w:t>s</w:t>
      </w:r>
      <w:r w:rsidRPr="00DE2201">
        <w:rPr>
          <w:rFonts w:ascii="Times New Roman" w:hAnsi="Times New Roman" w:cs="Times New Roman"/>
          <w:sz w:val="24"/>
          <w:szCs w:val="24"/>
        </w:rPr>
        <w:t xml:space="preserve"> 14 days after </w:t>
      </w:r>
      <w:r w:rsidR="00AD7C10" w:rsidRPr="00DE2201">
        <w:rPr>
          <w:rFonts w:ascii="Times New Roman" w:hAnsi="Times New Roman" w:cs="Times New Roman"/>
          <w:sz w:val="24"/>
          <w:szCs w:val="24"/>
        </w:rPr>
        <w:t>the post for that month</w:t>
      </w:r>
    </w:p>
    <w:p w14:paraId="34384773" w14:textId="7C877C07" w:rsidR="00AD7C10" w:rsidRPr="00DE2201" w:rsidRDefault="00AD7C10" w:rsidP="00DE2201">
      <w:pPr>
        <w:pStyle w:val="ListParagraph"/>
        <w:numPr>
          <w:ilvl w:val="1"/>
          <w:numId w:val="13"/>
        </w:numPr>
        <w:jc w:val="both"/>
        <w:rPr>
          <w:rFonts w:ascii="Times New Roman" w:hAnsi="Times New Roman" w:cs="Times New Roman"/>
          <w:sz w:val="24"/>
          <w:szCs w:val="24"/>
        </w:rPr>
      </w:pPr>
      <w:r w:rsidRPr="00DE2201">
        <w:rPr>
          <w:rFonts w:ascii="Times New Roman" w:hAnsi="Times New Roman" w:cs="Times New Roman"/>
          <w:sz w:val="24"/>
          <w:szCs w:val="24"/>
        </w:rPr>
        <w:t xml:space="preserve">Bi-variate Pearson Correlation between Topic/Behavior Frequency and Average Number of Daily Infections </w:t>
      </w:r>
    </w:p>
    <w:p w14:paraId="4D84DDDC" w14:textId="0D9C5E3F" w:rsidR="00AD7C10" w:rsidRPr="00DE2201" w:rsidRDefault="00AD7C10" w:rsidP="00DE2201">
      <w:pPr>
        <w:pStyle w:val="ListParagraph"/>
        <w:numPr>
          <w:ilvl w:val="1"/>
          <w:numId w:val="13"/>
        </w:numPr>
        <w:jc w:val="both"/>
        <w:rPr>
          <w:rFonts w:ascii="Times New Roman" w:hAnsi="Times New Roman" w:cs="Times New Roman"/>
          <w:sz w:val="24"/>
          <w:szCs w:val="24"/>
        </w:rPr>
      </w:pPr>
      <w:r w:rsidRPr="00DE2201">
        <w:rPr>
          <w:rFonts w:ascii="Times New Roman" w:hAnsi="Times New Roman" w:cs="Times New Roman"/>
          <w:sz w:val="24"/>
          <w:szCs w:val="24"/>
        </w:rPr>
        <w:t xml:space="preserve">Bi-variate Pearson Correlation between Topic/Behavior Frequency and Average Number </w:t>
      </w:r>
      <w:r w:rsidR="000808E0" w:rsidRPr="00DE2201">
        <w:rPr>
          <w:rFonts w:ascii="Times New Roman" w:hAnsi="Times New Roman" w:cs="Times New Roman"/>
          <w:sz w:val="24"/>
          <w:szCs w:val="24"/>
        </w:rPr>
        <w:t xml:space="preserve">of </w:t>
      </w:r>
      <w:r w:rsidRPr="00DE2201">
        <w:rPr>
          <w:rFonts w:ascii="Times New Roman" w:hAnsi="Times New Roman" w:cs="Times New Roman"/>
          <w:sz w:val="24"/>
          <w:szCs w:val="24"/>
        </w:rPr>
        <w:t>Daily Infections after 14 Days</w:t>
      </w:r>
    </w:p>
    <w:p w14:paraId="1757ED3A" w14:textId="42D83C20" w:rsidR="00AD7C10" w:rsidRPr="00AD7C10" w:rsidRDefault="00AD7C10" w:rsidP="00A11EC9">
      <w:pPr>
        <w:jc w:val="both"/>
        <w:rPr>
          <w:rFonts w:ascii="Times New Roman" w:hAnsi="Times New Roman" w:cs="Times New Roman"/>
          <w:i/>
          <w:iCs/>
          <w:sz w:val="24"/>
          <w:szCs w:val="24"/>
        </w:rPr>
      </w:pPr>
      <w:r w:rsidRPr="00DE2201">
        <w:rPr>
          <w:rFonts w:ascii="Times New Roman" w:hAnsi="Times New Roman" w:cs="Times New Roman"/>
          <w:b/>
          <w:bCs/>
          <w:i/>
          <w:iCs/>
          <w:sz w:val="24"/>
          <w:szCs w:val="24"/>
        </w:rPr>
        <w:t>Disclaimer:</w:t>
      </w:r>
      <w:r w:rsidRPr="00AD7C10">
        <w:rPr>
          <w:rFonts w:ascii="Times New Roman" w:hAnsi="Times New Roman" w:cs="Times New Roman"/>
          <w:i/>
          <w:iCs/>
          <w:sz w:val="24"/>
          <w:szCs w:val="24"/>
        </w:rPr>
        <w:t xml:space="preserve"> we don’t have any datasets that clearly identify </w:t>
      </w:r>
      <w:r w:rsidRPr="00AD7C10">
        <w:rPr>
          <w:rFonts w:ascii="Times New Roman" w:hAnsi="Times New Roman" w:cs="Times New Roman"/>
          <w:i/>
          <w:iCs/>
          <w:sz w:val="24"/>
          <w:szCs w:val="24"/>
          <w:u w:val="single"/>
        </w:rPr>
        <w:t>actual</w:t>
      </w:r>
      <w:r w:rsidRPr="00AD7C10">
        <w:rPr>
          <w:rFonts w:ascii="Times New Roman" w:hAnsi="Times New Roman" w:cs="Times New Roman"/>
          <w:i/>
          <w:iCs/>
          <w:sz w:val="24"/>
          <w:szCs w:val="24"/>
        </w:rPr>
        <w:t xml:space="preserve"> behavior changes in response to government messages. We will use the average number of infections trend as a surrogate, assuming that changes to individual behavior might have some level of influence in the number of new infections.</w:t>
      </w:r>
    </w:p>
    <w:p w14:paraId="17B594E7" w14:textId="77777777" w:rsidR="00D239DC" w:rsidRDefault="002004A8" w:rsidP="00A11EC9">
      <w:pPr>
        <w:jc w:val="both"/>
        <w:rPr>
          <w:rFonts w:ascii="Times New Roman" w:hAnsi="Times New Roman" w:cs="Times New Roman"/>
          <w:sz w:val="24"/>
          <w:szCs w:val="24"/>
        </w:rPr>
      </w:pPr>
      <w:r w:rsidRPr="002004A8">
        <w:rPr>
          <w:rFonts w:ascii="Times New Roman" w:hAnsi="Times New Roman" w:cs="Times New Roman"/>
          <w:sz w:val="24"/>
          <w:szCs w:val="24"/>
          <w:u w:val="single"/>
        </w:rPr>
        <w:t>Regression Models</w:t>
      </w:r>
      <w:r>
        <w:rPr>
          <w:rFonts w:ascii="Times New Roman" w:hAnsi="Times New Roman" w:cs="Times New Roman"/>
          <w:sz w:val="24"/>
          <w:szCs w:val="24"/>
        </w:rPr>
        <w:t>:</w:t>
      </w:r>
      <w:r w:rsidR="000B0942">
        <w:rPr>
          <w:rFonts w:ascii="Times New Roman" w:hAnsi="Times New Roman" w:cs="Times New Roman"/>
          <w:sz w:val="24"/>
          <w:szCs w:val="24"/>
        </w:rPr>
        <w:t xml:space="preserve"> the COVID-19 Pandemic falls in the scope of Infectious Diseases and Epidemiology Modeling. This project team doesn’t have the background or the data required to create the complex models required to predict trends in contagion. It is naïve to assume that a Linear Regression Model on the number of future infections can be created based on government educational efforts alone, without taking into account the many variables utilized by professional epidemiologists when creating specialized infectious disease spreading models. As such, this project shall limit its scope to the analysis of possible correlations between the choice and frequency of government official messages and the recorded trends of new infections.</w:t>
      </w:r>
    </w:p>
    <w:p w14:paraId="77A5A5A8" w14:textId="3F5F6F2D" w:rsidR="004A00B5" w:rsidRPr="00A11EC9" w:rsidRDefault="009E3DBB" w:rsidP="00A11EC9">
      <w:pPr>
        <w:jc w:val="both"/>
        <w:rPr>
          <w:rFonts w:ascii="Times New Roman" w:hAnsi="Times New Roman" w:cs="Times New Roman"/>
          <w:sz w:val="24"/>
          <w:szCs w:val="24"/>
        </w:rPr>
      </w:pPr>
      <w:r w:rsidRPr="41ED4831">
        <w:rPr>
          <w:rFonts w:ascii="Times New Roman" w:hAnsi="Times New Roman" w:cs="Times New Roman"/>
          <w:sz w:val="24"/>
          <w:szCs w:val="24"/>
          <w:u w:val="single"/>
        </w:rPr>
        <w:t xml:space="preserve">Data </w:t>
      </w:r>
      <w:r w:rsidR="00D239DC" w:rsidRPr="41ED4831">
        <w:rPr>
          <w:rFonts w:ascii="Times New Roman" w:hAnsi="Times New Roman" w:cs="Times New Roman"/>
          <w:sz w:val="24"/>
          <w:szCs w:val="24"/>
          <w:u w:val="single"/>
        </w:rPr>
        <w:t>Visualization</w:t>
      </w:r>
      <w:r w:rsidR="00D239DC" w:rsidRPr="41ED4831">
        <w:rPr>
          <w:rFonts w:ascii="Times New Roman" w:hAnsi="Times New Roman" w:cs="Times New Roman"/>
          <w:sz w:val="24"/>
          <w:szCs w:val="24"/>
        </w:rPr>
        <w:t>: Data Visualization is both popular and useful in conveying otherwise complex messages to a broad audience. In this project, findings and conclusions are based on statistical analysis, but we also provide engaging and broad-reaching visualizations created in Power BI</w:t>
      </w:r>
      <w:r w:rsidR="002004A8" w:rsidRPr="41ED4831">
        <w:rPr>
          <w:rFonts w:ascii="Times New Roman" w:hAnsi="Times New Roman" w:cs="Times New Roman"/>
          <w:sz w:val="24"/>
          <w:szCs w:val="24"/>
        </w:rPr>
        <w:t xml:space="preserve"> </w:t>
      </w:r>
      <w:r w:rsidRPr="41ED4831">
        <w:rPr>
          <w:rFonts w:ascii="Times New Roman" w:hAnsi="Times New Roman" w:cs="Times New Roman"/>
          <w:sz w:val="24"/>
          <w:szCs w:val="24"/>
        </w:rPr>
        <w:t>that are meant to provide a compelling and engaging message to all audiences.</w:t>
      </w:r>
    </w:p>
    <w:p w14:paraId="2D94AC08" w14:textId="1499BA33" w:rsidR="00225EE4" w:rsidRDefault="00225EE4" w:rsidP="00225EE4">
      <w:pPr>
        <w:pStyle w:val="Heading1"/>
      </w:pPr>
      <w:bookmarkStart w:id="10" w:name="_Toc55841217"/>
      <w:r>
        <w:t>Design and Implementation</w:t>
      </w:r>
      <w:bookmarkEnd w:id="10"/>
    </w:p>
    <w:p w14:paraId="79B58EDE" w14:textId="22EC7D30" w:rsidR="00585E86" w:rsidRDefault="00585E86" w:rsidP="003D143F">
      <w:pPr>
        <w:pStyle w:val="Heading2"/>
        <w:spacing w:after="60"/>
        <w:jc w:val="both"/>
      </w:pPr>
      <w:bookmarkStart w:id="11" w:name="_Toc55841218"/>
      <w:r>
        <w:t>Data Collection</w:t>
      </w:r>
      <w:bookmarkEnd w:id="11"/>
    </w:p>
    <w:p w14:paraId="23D741C8" w14:textId="4590E5DC" w:rsidR="00B512C2" w:rsidRPr="00B512C2" w:rsidRDefault="00B512C2" w:rsidP="003D143F">
      <w:pPr>
        <w:spacing w:after="60"/>
        <w:jc w:val="both"/>
        <w:rPr>
          <w:rFonts w:ascii="Times New Roman" w:hAnsi="Times New Roman" w:cs="Times New Roman"/>
          <w:sz w:val="24"/>
          <w:szCs w:val="24"/>
        </w:rPr>
      </w:pPr>
      <w:r w:rsidRPr="00B512C2">
        <w:rPr>
          <w:rFonts w:ascii="Times New Roman" w:hAnsi="Times New Roman" w:cs="Times New Roman"/>
          <w:sz w:val="24"/>
          <w:szCs w:val="24"/>
        </w:rPr>
        <w:t>This project utilize</w:t>
      </w:r>
      <w:r w:rsidR="00F107C3">
        <w:rPr>
          <w:rFonts w:ascii="Times New Roman" w:hAnsi="Times New Roman" w:cs="Times New Roman"/>
          <w:sz w:val="24"/>
          <w:szCs w:val="24"/>
        </w:rPr>
        <w:t>s</w:t>
      </w:r>
      <w:r w:rsidRPr="00B512C2">
        <w:rPr>
          <w:rFonts w:ascii="Times New Roman" w:hAnsi="Times New Roman" w:cs="Times New Roman"/>
          <w:sz w:val="24"/>
          <w:szCs w:val="24"/>
        </w:rPr>
        <w:t xml:space="preserve"> three data sources: Social Media extract from Twitter and Facebook, and the Daily COVID-19 infections log published by the World Health Organization (WHO).</w:t>
      </w:r>
    </w:p>
    <w:p w14:paraId="60862794" w14:textId="38BDC073" w:rsidR="00B512C2" w:rsidRPr="00B512C2" w:rsidRDefault="00B512C2" w:rsidP="006F2098">
      <w:pPr>
        <w:jc w:val="both"/>
        <w:rPr>
          <w:rFonts w:ascii="Times New Roman" w:hAnsi="Times New Roman" w:cs="Times New Roman"/>
          <w:sz w:val="24"/>
          <w:szCs w:val="24"/>
        </w:rPr>
      </w:pPr>
      <w:r w:rsidRPr="00B512C2">
        <w:rPr>
          <w:rFonts w:ascii="Times New Roman" w:hAnsi="Times New Roman" w:cs="Times New Roman"/>
          <w:sz w:val="24"/>
          <w:szCs w:val="24"/>
        </w:rPr>
        <w:t>Facebook and Twitter posts</w:t>
      </w:r>
      <w:r w:rsidR="00F107C3">
        <w:rPr>
          <w:rFonts w:ascii="Times New Roman" w:hAnsi="Times New Roman" w:cs="Times New Roman"/>
          <w:sz w:val="24"/>
          <w:szCs w:val="24"/>
        </w:rPr>
        <w:t xml:space="preserve"> from the official </w:t>
      </w:r>
      <w:r w:rsidR="00F107C3" w:rsidRPr="00B512C2">
        <w:rPr>
          <w:rFonts w:ascii="Times New Roman" w:hAnsi="Times New Roman" w:cs="Times New Roman"/>
          <w:b/>
          <w:bCs/>
          <w:i/>
          <w:iCs/>
          <w:sz w:val="24"/>
          <w:szCs w:val="24"/>
        </w:rPr>
        <w:t>Singapore Ministry of Health</w:t>
      </w:r>
      <w:r w:rsidRPr="00B512C2">
        <w:rPr>
          <w:rFonts w:ascii="Times New Roman" w:hAnsi="Times New Roman" w:cs="Times New Roman"/>
          <w:sz w:val="24"/>
          <w:szCs w:val="24"/>
        </w:rPr>
        <w:t xml:space="preserve"> </w:t>
      </w:r>
      <w:r w:rsidR="00F107C3">
        <w:rPr>
          <w:rFonts w:ascii="Times New Roman" w:hAnsi="Times New Roman" w:cs="Times New Roman"/>
          <w:sz w:val="24"/>
          <w:szCs w:val="24"/>
        </w:rPr>
        <w:t xml:space="preserve">pages </w:t>
      </w:r>
      <w:r w:rsidRPr="00B512C2">
        <w:rPr>
          <w:rFonts w:ascii="Times New Roman" w:hAnsi="Times New Roman" w:cs="Times New Roman"/>
          <w:sz w:val="24"/>
          <w:szCs w:val="24"/>
        </w:rPr>
        <w:t>w</w:t>
      </w:r>
      <w:r w:rsidR="00F107C3">
        <w:rPr>
          <w:rFonts w:ascii="Times New Roman" w:hAnsi="Times New Roman" w:cs="Times New Roman"/>
          <w:sz w:val="24"/>
          <w:szCs w:val="24"/>
        </w:rPr>
        <w:t>ere</w:t>
      </w:r>
      <w:r w:rsidRPr="00B512C2">
        <w:rPr>
          <w:rFonts w:ascii="Times New Roman" w:hAnsi="Times New Roman" w:cs="Times New Roman"/>
          <w:sz w:val="24"/>
          <w:szCs w:val="24"/>
        </w:rPr>
        <w:t xml:space="preserve"> collected from </w:t>
      </w:r>
      <w:r w:rsidRPr="00B512C2">
        <w:rPr>
          <w:rFonts w:ascii="Times New Roman" w:hAnsi="Times New Roman" w:cs="Times New Roman"/>
          <w:b/>
          <w:bCs/>
          <w:sz w:val="24"/>
          <w:szCs w:val="24"/>
        </w:rPr>
        <w:t>02/01/20</w:t>
      </w:r>
      <w:r w:rsidRPr="00B512C2">
        <w:rPr>
          <w:rFonts w:ascii="Times New Roman" w:hAnsi="Times New Roman" w:cs="Times New Roman"/>
          <w:sz w:val="24"/>
          <w:szCs w:val="24"/>
        </w:rPr>
        <w:t xml:space="preserve"> to </w:t>
      </w:r>
      <w:r w:rsidRPr="00B512C2">
        <w:rPr>
          <w:rFonts w:ascii="Times New Roman" w:hAnsi="Times New Roman" w:cs="Times New Roman"/>
          <w:b/>
          <w:bCs/>
          <w:sz w:val="24"/>
          <w:szCs w:val="24"/>
        </w:rPr>
        <w:t>08/01/20</w:t>
      </w:r>
      <w:r w:rsidRPr="00B512C2">
        <w:rPr>
          <w:rFonts w:ascii="Times New Roman" w:hAnsi="Times New Roman" w:cs="Times New Roman"/>
          <w:sz w:val="24"/>
          <w:szCs w:val="24"/>
        </w:rPr>
        <w:t>.</w:t>
      </w:r>
      <w:r w:rsidR="00F107C3">
        <w:rPr>
          <w:rFonts w:ascii="Times New Roman" w:hAnsi="Times New Roman" w:cs="Times New Roman"/>
          <w:sz w:val="24"/>
          <w:szCs w:val="24"/>
        </w:rPr>
        <w:t xml:space="preserve">  </w:t>
      </w:r>
      <w:r w:rsidRPr="00B512C2">
        <w:rPr>
          <w:rFonts w:ascii="Times New Roman" w:hAnsi="Times New Roman" w:cs="Times New Roman"/>
          <w:sz w:val="24"/>
          <w:szCs w:val="24"/>
        </w:rPr>
        <w:t xml:space="preserve">Public replies or comments in either social media platform </w:t>
      </w:r>
      <w:proofErr w:type="gramStart"/>
      <w:r w:rsidRPr="00B512C2">
        <w:rPr>
          <w:rFonts w:ascii="Times New Roman" w:hAnsi="Times New Roman" w:cs="Times New Roman"/>
          <w:sz w:val="24"/>
          <w:szCs w:val="24"/>
        </w:rPr>
        <w:t>w</w:t>
      </w:r>
      <w:r w:rsidR="00F107C3">
        <w:rPr>
          <w:rFonts w:ascii="Times New Roman" w:hAnsi="Times New Roman" w:cs="Times New Roman"/>
          <w:sz w:val="24"/>
          <w:szCs w:val="24"/>
        </w:rPr>
        <w:t>ere</w:t>
      </w:r>
      <w:proofErr w:type="gramEnd"/>
      <w:r w:rsidR="00F107C3">
        <w:rPr>
          <w:rFonts w:ascii="Times New Roman" w:hAnsi="Times New Roman" w:cs="Times New Roman"/>
          <w:sz w:val="24"/>
          <w:szCs w:val="24"/>
        </w:rPr>
        <w:t xml:space="preserve"> not </w:t>
      </w:r>
      <w:r w:rsidR="00F107C3">
        <w:rPr>
          <w:rFonts w:ascii="Times New Roman" w:hAnsi="Times New Roman" w:cs="Times New Roman"/>
          <w:sz w:val="24"/>
          <w:szCs w:val="24"/>
        </w:rPr>
        <w:lastRenderedPageBreak/>
        <w:t>extracted</w:t>
      </w:r>
      <w:r w:rsidRPr="00B512C2">
        <w:rPr>
          <w:rFonts w:ascii="Times New Roman" w:hAnsi="Times New Roman" w:cs="Times New Roman"/>
          <w:sz w:val="24"/>
          <w:szCs w:val="24"/>
        </w:rPr>
        <w:t>.</w:t>
      </w:r>
      <w:r w:rsidR="00F107C3">
        <w:rPr>
          <w:rFonts w:ascii="Times New Roman" w:hAnsi="Times New Roman" w:cs="Times New Roman"/>
          <w:sz w:val="24"/>
          <w:szCs w:val="24"/>
        </w:rPr>
        <w:t xml:space="preserve">  Additionally, daily case counts for the period were obtained from the World Health Organization (WHO).</w:t>
      </w:r>
      <w:r w:rsidRPr="00B512C2">
        <w:rPr>
          <w:rFonts w:ascii="Times New Roman" w:hAnsi="Times New Roman" w:cs="Times New Roman"/>
          <w:sz w:val="24"/>
          <w:szCs w:val="24"/>
        </w:rPr>
        <w:t xml:space="preserve"> </w:t>
      </w:r>
    </w:p>
    <w:p w14:paraId="5419735C" w14:textId="77DD5D80" w:rsidR="00B512C2" w:rsidRDefault="005A4715" w:rsidP="003D143F">
      <w:pPr>
        <w:pStyle w:val="Heading3"/>
        <w:spacing w:after="60"/>
        <w:jc w:val="both"/>
      </w:pPr>
      <w:bookmarkStart w:id="12" w:name="_Toc55841219"/>
      <w:r>
        <w:t xml:space="preserve">Data </w:t>
      </w:r>
      <w:r w:rsidR="007C6D2D">
        <w:t>Extraction</w:t>
      </w:r>
      <w:bookmarkEnd w:id="12"/>
    </w:p>
    <w:p w14:paraId="6365F1B2" w14:textId="55416C72" w:rsidR="001A6091" w:rsidRPr="001A6091" w:rsidRDefault="001A6091" w:rsidP="003D143F">
      <w:pPr>
        <w:spacing w:after="60"/>
        <w:jc w:val="both"/>
        <w:rPr>
          <w:rFonts w:ascii="Times New Roman" w:hAnsi="Times New Roman" w:cs="Times New Roman"/>
          <w:sz w:val="24"/>
          <w:szCs w:val="24"/>
        </w:rPr>
      </w:pPr>
      <w:r w:rsidRPr="001A6091">
        <w:rPr>
          <w:rFonts w:ascii="Times New Roman" w:hAnsi="Times New Roman" w:cs="Times New Roman"/>
          <w:sz w:val="24"/>
          <w:szCs w:val="24"/>
        </w:rPr>
        <w:t xml:space="preserve">The number of daily cases and fatalities is published by the World Health Organization (WHO). The Project Sponsor supplied a data feed for Singapore called </w:t>
      </w:r>
      <w:r w:rsidRPr="001A6091">
        <w:rPr>
          <w:rFonts w:ascii="Times New Roman" w:hAnsi="Times New Roman" w:cs="Times New Roman"/>
          <w:b/>
          <w:bCs/>
          <w:i/>
          <w:iCs/>
          <w:sz w:val="24"/>
          <w:szCs w:val="24"/>
        </w:rPr>
        <w:t>Singapore.xlsx</w:t>
      </w:r>
      <w:r w:rsidRPr="001A6091">
        <w:rPr>
          <w:rFonts w:ascii="Times New Roman" w:hAnsi="Times New Roman" w:cs="Times New Roman"/>
          <w:sz w:val="24"/>
          <w:szCs w:val="24"/>
        </w:rPr>
        <w:t>.</w:t>
      </w:r>
    </w:p>
    <w:p w14:paraId="1FD8C844" w14:textId="7DFBCF3F" w:rsidR="00F107C3" w:rsidRDefault="00F107C3" w:rsidP="006F2098">
      <w:pPr>
        <w:jc w:val="both"/>
        <w:rPr>
          <w:rFonts w:ascii="Times New Roman" w:hAnsi="Times New Roman" w:cs="Times New Roman"/>
          <w:sz w:val="24"/>
          <w:szCs w:val="24"/>
        </w:rPr>
      </w:pPr>
      <w:r>
        <w:rPr>
          <w:rFonts w:ascii="Times New Roman" w:hAnsi="Times New Roman" w:cs="Times New Roman"/>
          <w:sz w:val="24"/>
          <w:szCs w:val="24"/>
        </w:rPr>
        <w:t>The WHO data contains 8 fields (Table 1) and was merged with the social media data using Excel Power Query.</w:t>
      </w:r>
    </w:p>
    <w:p w14:paraId="618ED72E" w14:textId="73542507" w:rsidR="00EC580F" w:rsidRDefault="00EC580F" w:rsidP="00EC580F">
      <w:pPr>
        <w:pStyle w:val="Caption"/>
        <w:keepNext/>
      </w:pPr>
      <w:r>
        <w:t xml:space="preserve">Table </w:t>
      </w:r>
      <w:r>
        <w:fldChar w:fldCharType="begin"/>
      </w:r>
      <w:r>
        <w:instrText>SEQ Table \* ARABIC</w:instrText>
      </w:r>
      <w:r>
        <w:fldChar w:fldCharType="separate"/>
      </w:r>
      <w:r w:rsidR="0077711C">
        <w:rPr>
          <w:noProof/>
        </w:rPr>
        <w:t>1</w:t>
      </w:r>
      <w:r>
        <w:fldChar w:fldCharType="end"/>
      </w:r>
      <w:r>
        <w:t>:Layout of 'Cases' file</w:t>
      </w:r>
    </w:p>
    <w:tbl>
      <w:tblPr>
        <w:tblStyle w:val="GridTable4-Accent6"/>
        <w:tblW w:w="7275" w:type="dxa"/>
        <w:tblLook w:val="04A0" w:firstRow="1" w:lastRow="0" w:firstColumn="1" w:lastColumn="0" w:noHBand="0" w:noVBand="1"/>
      </w:tblPr>
      <w:tblGrid>
        <w:gridCol w:w="2038"/>
        <w:gridCol w:w="6173"/>
      </w:tblGrid>
      <w:tr w:rsidR="001A6091" w:rsidRPr="00200418" w14:paraId="00A84C3C" w14:textId="77777777" w:rsidTr="00346C2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E63AAB" w14:textId="77777777" w:rsidR="001A6091" w:rsidRPr="00200418" w:rsidRDefault="001A6091" w:rsidP="001A6091">
            <w:pPr>
              <w:rPr>
                <w:rFonts w:ascii="Times New Roman" w:hAnsi="Times New Roman" w:cs="Times New Roman"/>
                <w:b w:val="0"/>
                <w:bCs w:val="0"/>
              </w:rPr>
            </w:pPr>
            <w:r w:rsidRPr="00200418">
              <w:rPr>
                <w:rFonts w:ascii="Times New Roman" w:hAnsi="Times New Roman" w:cs="Times New Roman"/>
              </w:rPr>
              <w:t>Field Name</w:t>
            </w:r>
          </w:p>
        </w:tc>
        <w:tc>
          <w:tcPr>
            <w:tcW w:w="0" w:type="auto"/>
            <w:noWrap/>
            <w:hideMark/>
          </w:tcPr>
          <w:p w14:paraId="27659F98" w14:textId="77777777" w:rsidR="001A6091" w:rsidRPr="00200418" w:rsidRDefault="001A6091" w:rsidP="001A609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200418">
              <w:rPr>
                <w:rFonts w:ascii="Times New Roman" w:hAnsi="Times New Roman" w:cs="Times New Roman"/>
              </w:rPr>
              <w:t>Description</w:t>
            </w:r>
          </w:p>
        </w:tc>
      </w:tr>
      <w:tr w:rsidR="001A6091" w:rsidRPr="00200418" w14:paraId="7B3452E0" w14:textId="77777777" w:rsidTr="00346C24">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814E3F"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Date_reported</w:t>
            </w:r>
            <w:proofErr w:type="spellEnd"/>
          </w:p>
        </w:tc>
        <w:tc>
          <w:tcPr>
            <w:tcW w:w="0" w:type="auto"/>
            <w:noWrap/>
            <w:hideMark/>
          </w:tcPr>
          <w:p w14:paraId="22A3A66C" w14:textId="77777777" w:rsidR="001A6091" w:rsidRPr="00200418" w:rsidRDefault="001A6091" w:rsidP="001A60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Calendar Date cases were reported</w:t>
            </w:r>
          </w:p>
        </w:tc>
      </w:tr>
      <w:tr w:rsidR="001A6091" w:rsidRPr="00200418" w14:paraId="1236FB5C" w14:textId="77777777" w:rsidTr="00346C24">
        <w:trPr>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5C4CD2"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Country_code</w:t>
            </w:r>
            <w:proofErr w:type="spellEnd"/>
          </w:p>
        </w:tc>
        <w:tc>
          <w:tcPr>
            <w:tcW w:w="0" w:type="auto"/>
            <w:noWrap/>
            <w:hideMark/>
          </w:tcPr>
          <w:p w14:paraId="6CFBC810" w14:textId="77777777" w:rsidR="001A6091" w:rsidRPr="00200418" w:rsidRDefault="001A6091" w:rsidP="001A60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200418">
              <w:rPr>
                <w:rFonts w:ascii="Times New Roman" w:hAnsi="Times New Roman" w:cs="Times New Roman"/>
              </w:rPr>
              <w:t>Literal “</w:t>
            </w:r>
            <w:r w:rsidRPr="00200418">
              <w:rPr>
                <w:rFonts w:ascii="Times New Roman" w:hAnsi="Times New Roman" w:cs="Times New Roman"/>
                <w:b/>
                <w:bCs/>
              </w:rPr>
              <w:t>SG”</w:t>
            </w:r>
          </w:p>
        </w:tc>
      </w:tr>
      <w:tr w:rsidR="001A6091" w:rsidRPr="00200418" w14:paraId="18D272F9" w14:textId="77777777" w:rsidTr="00346C24">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5C17A" w14:textId="77777777" w:rsidR="001A6091" w:rsidRPr="00200418" w:rsidRDefault="001A6091" w:rsidP="001A6091">
            <w:pPr>
              <w:rPr>
                <w:rFonts w:ascii="Times New Roman" w:hAnsi="Times New Roman" w:cs="Times New Roman"/>
                <w:b w:val="0"/>
                <w:bCs w:val="0"/>
              </w:rPr>
            </w:pPr>
            <w:r w:rsidRPr="00200418">
              <w:rPr>
                <w:rFonts w:ascii="Times New Roman" w:hAnsi="Times New Roman" w:cs="Times New Roman"/>
              </w:rPr>
              <w:t>Country</w:t>
            </w:r>
          </w:p>
        </w:tc>
        <w:tc>
          <w:tcPr>
            <w:tcW w:w="0" w:type="auto"/>
            <w:noWrap/>
            <w:hideMark/>
          </w:tcPr>
          <w:p w14:paraId="0EEC42FC" w14:textId="77777777" w:rsidR="001A6091" w:rsidRPr="00200418" w:rsidRDefault="001A6091" w:rsidP="001A60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Literal “Singapore”</w:t>
            </w:r>
          </w:p>
        </w:tc>
      </w:tr>
      <w:tr w:rsidR="001A6091" w:rsidRPr="00200418" w14:paraId="004845FE" w14:textId="77777777" w:rsidTr="00346C24">
        <w:trPr>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91817D"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WHO_region</w:t>
            </w:r>
            <w:proofErr w:type="spellEnd"/>
          </w:p>
        </w:tc>
        <w:tc>
          <w:tcPr>
            <w:tcW w:w="0" w:type="auto"/>
            <w:noWrap/>
            <w:hideMark/>
          </w:tcPr>
          <w:p w14:paraId="552179BE" w14:textId="77777777" w:rsidR="001A6091" w:rsidRPr="00200418" w:rsidRDefault="001A6091" w:rsidP="001A60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Literal “WPRO”</w:t>
            </w:r>
          </w:p>
        </w:tc>
      </w:tr>
      <w:tr w:rsidR="001A6091" w:rsidRPr="00200418" w14:paraId="146E843D" w14:textId="77777777" w:rsidTr="00346C24">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B1DE30"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New_cases</w:t>
            </w:r>
            <w:proofErr w:type="spellEnd"/>
          </w:p>
        </w:tc>
        <w:tc>
          <w:tcPr>
            <w:tcW w:w="0" w:type="auto"/>
            <w:noWrap/>
            <w:hideMark/>
          </w:tcPr>
          <w:p w14:paraId="15A5CB22" w14:textId="77777777" w:rsidR="001A6091" w:rsidRPr="00200418" w:rsidRDefault="001A6091" w:rsidP="001A60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 xml:space="preserve">Reported New Cases on </w:t>
            </w:r>
            <w:proofErr w:type="spellStart"/>
            <w:r w:rsidRPr="00200418">
              <w:rPr>
                <w:rFonts w:ascii="Times New Roman" w:hAnsi="Times New Roman" w:cs="Times New Roman"/>
              </w:rPr>
              <w:t>Date_reported</w:t>
            </w:r>
            <w:proofErr w:type="spellEnd"/>
          </w:p>
        </w:tc>
      </w:tr>
      <w:tr w:rsidR="001A6091" w:rsidRPr="00200418" w14:paraId="534BFFF9" w14:textId="77777777" w:rsidTr="00346C24">
        <w:trPr>
          <w:trHeight w:val="38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D3C411"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Cumulative_cases</w:t>
            </w:r>
            <w:proofErr w:type="spellEnd"/>
          </w:p>
        </w:tc>
        <w:tc>
          <w:tcPr>
            <w:tcW w:w="0" w:type="auto"/>
            <w:noWrap/>
            <w:hideMark/>
          </w:tcPr>
          <w:p w14:paraId="4D15AAF3" w14:textId="77777777" w:rsidR="001A6091" w:rsidRPr="00200418" w:rsidRDefault="001A6091" w:rsidP="001A60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Running Total of New Cases from first date reported (01/23/2020)</w:t>
            </w:r>
          </w:p>
        </w:tc>
      </w:tr>
      <w:tr w:rsidR="001A6091" w:rsidRPr="00200418" w14:paraId="3FB9198F" w14:textId="77777777" w:rsidTr="00346C24">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noWrap/>
          </w:tcPr>
          <w:p w14:paraId="25A7C92D"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New_deaths</w:t>
            </w:r>
            <w:proofErr w:type="spellEnd"/>
          </w:p>
        </w:tc>
        <w:tc>
          <w:tcPr>
            <w:tcW w:w="0" w:type="auto"/>
            <w:noWrap/>
          </w:tcPr>
          <w:p w14:paraId="30DD9565" w14:textId="77777777" w:rsidR="001A6091" w:rsidRPr="00200418" w:rsidRDefault="001A6091" w:rsidP="001A60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 xml:space="preserve">Reported New Deaths on </w:t>
            </w:r>
            <w:proofErr w:type="spellStart"/>
            <w:r w:rsidRPr="00200418">
              <w:rPr>
                <w:rFonts w:ascii="Times New Roman" w:hAnsi="Times New Roman" w:cs="Times New Roman"/>
              </w:rPr>
              <w:t>Date_reported</w:t>
            </w:r>
            <w:proofErr w:type="spellEnd"/>
          </w:p>
        </w:tc>
      </w:tr>
      <w:tr w:rsidR="001A6091" w:rsidRPr="00200418" w14:paraId="3C287483" w14:textId="77777777" w:rsidTr="00346C24">
        <w:trPr>
          <w:trHeight w:val="380"/>
        </w:trPr>
        <w:tc>
          <w:tcPr>
            <w:cnfStyle w:val="001000000000" w:firstRow="0" w:lastRow="0" w:firstColumn="1" w:lastColumn="0" w:oddVBand="0" w:evenVBand="0" w:oddHBand="0" w:evenHBand="0" w:firstRowFirstColumn="0" w:firstRowLastColumn="0" w:lastRowFirstColumn="0" w:lastRowLastColumn="0"/>
            <w:tcW w:w="0" w:type="auto"/>
            <w:noWrap/>
          </w:tcPr>
          <w:p w14:paraId="3B1662EF" w14:textId="77777777" w:rsidR="001A6091" w:rsidRPr="00200418" w:rsidRDefault="001A6091" w:rsidP="001A6091">
            <w:pPr>
              <w:rPr>
                <w:rFonts w:ascii="Times New Roman" w:hAnsi="Times New Roman" w:cs="Times New Roman"/>
                <w:b w:val="0"/>
                <w:bCs w:val="0"/>
              </w:rPr>
            </w:pPr>
            <w:proofErr w:type="spellStart"/>
            <w:r w:rsidRPr="00200418">
              <w:rPr>
                <w:rFonts w:ascii="Times New Roman" w:hAnsi="Times New Roman" w:cs="Times New Roman"/>
              </w:rPr>
              <w:t>Cumulative_deaths</w:t>
            </w:r>
            <w:proofErr w:type="spellEnd"/>
          </w:p>
        </w:tc>
        <w:tc>
          <w:tcPr>
            <w:tcW w:w="0" w:type="auto"/>
            <w:noWrap/>
          </w:tcPr>
          <w:p w14:paraId="64DE3873" w14:textId="77777777" w:rsidR="001A6091" w:rsidRPr="00200418" w:rsidRDefault="001A6091" w:rsidP="001A60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418">
              <w:rPr>
                <w:rFonts w:ascii="Times New Roman" w:hAnsi="Times New Roman" w:cs="Times New Roman"/>
              </w:rPr>
              <w:t>Running Total of New Deaths from first date reported (01/23/2020)</w:t>
            </w:r>
          </w:p>
        </w:tc>
      </w:tr>
    </w:tbl>
    <w:p w14:paraId="64ED6814" w14:textId="77777777" w:rsidR="006703EF" w:rsidRDefault="006703EF" w:rsidP="00670568">
      <w:pPr>
        <w:pStyle w:val="Heading4"/>
      </w:pPr>
    </w:p>
    <w:p w14:paraId="5C7E8E41" w14:textId="7D088B87" w:rsidR="005A4715" w:rsidRDefault="00760D48" w:rsidP="003D143F">
      <w:pPr>
        <w:pStyle w:val="Heading4"/>
        <w:spacing w:after="60"/>
      </w:pPr>
      <w:r>
        <w:t>Twitter Data Collection</w:t>
      </w:r>
    </w:p>
    <w:p w14:paraId="4BDDC509" w14:textId="17D63B62" w:rsidR="00AB5E4A" w:rsidRDefault="00AB5E4A" w:rsidP="003D143F">
      <w:pPr>
        <w:spacing w:after="60"/>
        <w:jc w:val="both"/>
        <w:rPr>
          <w:rFonts w:ascii="Times New Roman" w:hAnsi="Times New Roman" w:cs="Times New Roman"/>
          <w:sz w:val="24"/>
          <w:szCs w:val="24"/>
        </w:rPr>
      </w:pPr>
      <w:r w:rsidRPr="00AB5E4A">
        <w:rPr>
          <w:rFonts w:ascii="Times New Roman" w:hAnsi="Times New Roman" w:cs="Times New Roman"/>
          <w:sz w:val="24"/>
          <w:szCs w:val="24"/>
        </w:rPr>
        <w:t xml:space="preserve">Twitter is the social media platform used for text-based social network analysis. </w:t>
      </w:r>
      <w:r w:rsidR="00136AB8">
        <w:rPr>
          <w:rFonts w:ascii="Times New Roman" w:hAnsi="Times New Roman" w:cs="Times New Roman"/>
          <w:sz w:val="24"/>
          <w:szCs w:val="24"/>
        </w:rPr>
        <w:t xml:space="preserve">Created in </w:t>
      </w:r>
      <w:r w:rsidRPr="00AB5E4A">
        <w:rPr>
          <w:rFonts w:ascii="Times New Roman" w:hAnsi="Times New Roman" w:cs="Times New Roman"/>
          <w:sz w:val="24"/>
          <w:szCs w:val="24"/>
        </w:rPr>
        <w:t xml:space="preserve">2006, Twitter has seen a total of 1.3 billion accounts created in its history and over 500 million tweets sent each day. </w:t>
      </w:r>
      <w:r w:rsidR="00A66ABA">
        <w:rPr>
          <w:rFonts w:ascii="Times New Roman" w:hAnsi="Times New Roman" w:cs="Times New Roman"/>
          <w:sz w:val="24"/>
          <w:szCs w:val="24"/>
        </w:rPr>
        <w:t xml:space="preserve">The official Singapore Ministry of Health page currently has </w:t>
      </w:r>
      <w:r w:rsidR="00691F05">
        <w:rPr>
          <w:rFonts w:ascii="Times New Roman" w:hAnsi="Times New Roman" w:cs="Times New Roman"/>
          <w:sz w:val="24"/>
          <w:szCs w:val="24"/>
        </w:rPr>
        <w:t>66,600 followers.</w:t>
      </w:r>
    </w:p>
    <w:p w14:paraId="2444843C" w14:textId="49D157F2" w:rsidR="00F749C2" w:rsidRDefault="00F749C2" w:rsidP="006F2098">
      <w:pPr>
        <w:jc w:val="both"/>
        <w:rPr>
          <w:rFonts w:ascii="Times New Roman" w:hAnsi="Times New Roman" w:cs="Times New Roman"/>
          <w:sz w:val="24"/>
          <w:szCs w:val="24"/>
        </w:rPr>
      </w:pPr>
      <w:r w:rsidRPr="00F749C2">
        <w:rPr>
          <w:rFonts w:ascii="Times New Roman" w:hAnsi="Times New Roman" w:cs="Times New Roman"/>
          <w:sz w:val="24"/>
          <w:szCs w:val="24"/>
        </w:rPr>
        <w:t>With Python being the programming language of choice for most Data Scientists, libraries such as Python-Twitter and </w:t>
      </w:r>
      <w:proofErr w:type="spellStart"/>
      <w:r w:rsidRPr="00F749C2">
        <w:rPr>
          <w:rFonts w:ascii="Times New Roman" w:hAnsi="Times New Roman" w:cs="Times New Roman"/>
          <w:sz w:val="24"/>
          <w:szCs w:val="24"/>
        </w:rPr>
        <w:t>Tweepy</w:t>
      </w:r>
      <w:proofErr w:type="spellEnd"/>
      <w:r w:rsidRPr="00F749C2">
        <w:rPr>
          <w:rFonts w:ascii="Times New Roman" w:hAnsi="Times New Roman" w:cs="Times New Roman"/>
          <w:sz w:val="24"/>
          <w:szCs w:val="24"/>
        </w:rPr>
        <w:t xml:space="preserve"> are generally used as Python interfaces to the Twitter Search API in order to access the information on Twitter. However, this technique poses a problem. Twitter Search, and by extension its API, are not meant to be an exhaustive source of tweets. The Twitter Streaming API places a limit of just one week on how far back tweets can be extracted from that match the input parameters. So, in order to extract all historical tweets relevant to a set of search parameters for analysis, the Twitter Official API needs to be bypassed and custom libraries that mimic the Twitter Search Engine need to be used. One of these, courtesy Jefferson Henrique &amp; Dmitry </w:t>
      </w:r>
      <w:proofErr w:type="spellStart"/>
      <w:r w:rsidRPr="00F749C2">
        <w:rPr>
          <w:rFonts w:ascii="Times New Roman" w:hAnsi="Times New Roman" w:cs="Times New Roman"/>
          <w:sz w:val="24"/>
          <w:szCs w:val="24"/>
        </w:rPr>
        <w:t>Mottl</w:t>
      </w:r>
      <w:proofErr w:type="spellEnd"/>
      <w:r w:rsidRPr="00F749C2">
        <w:rPr>
          <w:rFonts w:ascii="Times New Roman" w:hAnsi="Times New Roman" w:cs="Times New Roman"/>
          <w:sz w:val="24"/>
          <w:szCs w:val="24"/>
        </w:rPr>
        <w:t xml:space="preserve"> is called GetOldTweets3 (GOT3).  </w:t>
      </w:r>
    </w:p>
    <w:p w14:paraId="7F27B215" w14:textId="11E138C3" w:rsidR="002E38EB" w:rsidRDefault="00F63128" w:rsidP="006F2098">
      <w:pPr>
        <w:jc w:val="both"/>
        <w:rPr>
          <w:rFonts w:ascii="Times New Roman" w:hAnsi="Times New Roman" w:cs="Times New Roman"/>
          <w:sz w:val="24"/>
          <w:szCs w:val="24"/>
        </w:rPr>
      </w:pPr>
      <w:r>
        <w:rPr>
          <w:rFonts w:ascii="Times New Roman" w:hAnsi="Times New Roman" w:cs="Times New Roman"/>
          <w:sz w:val="24"/>
          <w:szCs w:val="24"/>
        </w:rPr>
        <w:t>To extract the data an open source distribution of Python and R programming</w:t>
      </w:r>
      <w:r w:rsidR="00F32CC3">
        <w:rPr>
          <w:rFonts w:ascii="Times New Roman" w:hAnsi="Times New Roman" w:cs="Times New Roman"/>
          <w:sz w:val="24"/>
          <w:szCs w:val="24"/>
        </w:rPr>
        <w:t xml:space="preserve">, </w:t>
      </w:r>
      <w:r w:rsidR="002E38EB">
        <w:rPr>
          <w:rFonts w:ascii="Times New Roman" w:hAnsi="Times New Roman" w:cs="Times New Roman"/>
          <w:sz w:val="24"/>
          <w:szCs w:val="24"/>
        </w:rPr>
        <w:t>Anaconda</w:t>
      </w:r>
      <w:r w:rsidR="00F32CC3">
        <w:rPr>
          <w:rFonts w:ascii="Times New Roman" w:hAnsi="Times New Roman" w:cs="Times New Roman"/>
          <w:sz w:val="24"/>
          <w:szCs w:val="24"/>
        </w:rPr>
        <w:t>,</w:t>
      </w:r>
      <w:r w:rsidR="002E38EB">
        <w:rPr>
          <w:rFonts w:ascii="Times New Roman" w:hAnsi="Times New Roman" w:cs="Times New Roman"/>
          <w:sz w:val="24"/>
          <w:szCs w:val="24"/>
        </w:rPr>
        <w:t xml:space="preserve"> </w:t>
      </w:r>
      <w:r w:rsidR="00965A68">
        <w:rPr>
          <w:rFonts w:ascii="Times New Roman" w:hAnsi="Times New Roman" w:cs="Times New Roman"/>
          <w:sz w:val="24"/>
          <w:szCs w:val="24"/>
        </w:rPr>
        <w:t xml:space="preserve">is </w:t>
      </w:r>
      <w:r w:rsidR="00F32CC3">
        <w:rPr>
          <w:rFonts w:ascii="Times New Roman" w:hAnsi="Times New Roman" w:cs="Times New Roman"/>
          <w:sz w:val="24"/>
          <w:szCs w:val="24"/>
        </w:rPr>
        <w:t xml:space="preserve">used.  Anaconda can be downloaded and installed for </w:t>
      </w:r>
      <w:r w:rsidR="005A1E46">
        <w:rPr>
          <w:rFonts w:ascii="Times New Roman" w:hAnsi="Times New Roman" w:cs="Times New Roman"/>
          <w:sz w:val="24"/>
          <w:szCs w:val="24"/>
        </w:rPr>
        <w:t>free and</w:t>
      </w:r>
      <w:r w:rsidR="00F32CC3">
        <w:rPr>
          <w:rFonts w:ascii="Times New Roman" w:hAnsi="Times New Roman" w:cs="Times New Roman"/>
          <w:sz w:val="24"/>
          <w:szCs w:val="24"/>
        </w:rPr>
        <w:t xml:space="preserve"> provides a </w:t>
      </w:r>
      <w:r w:rsidR="00BF7DF9">
        <w:rPr>
          <w:rFonts w:ascii="Times New Roman" w:hAnsi="Times New Roman" w:cs="Times New Roman"/>
          <w:sz w:val="24"/>
          <w:szCs w:val="24"/>
        </w:rPr>
        <w:t xml:space="preserve">great graphical interface </w:t>
      </w:r>
      <w:r w:rsidR="00D92E93">
        <w:rPr>
          <w:rFonts w:ascii="Times New Roman" w:hAnsi="Times New Roman" w:cs="Times New Roman"/>
          <w:sz w:val="24"/>
          <w:szCs w:val="24"/>
        </w:rPr>
        <w:t>that is</w:t>
      </w:r>
      <w:r w:rsidR="006F2098">
        <w:rPr>
          <w:rFonts w:ascii="Times New Roman" w:hAnsi="Times New Roman" w:cs="Times New Roman"/>
          <w:sz w:val="24"/>
          <w:szCs w:val="24"/>
        </w:rPr>
        <w:t xml:space="preserve"> </w:t>
      </w:r>
      <w:r w:rsidR="00D92E93">
        <w:rPr>
          <w:rFonts w:ascii="Times New Roman" w:hAnsi="Times New Roman" w:cs="Times New Roman"/>
          <w:sz w:val="24"/>
          <w:szCs w:val="24"/>
        </w:rPr>
        <w:t xml:space="preserve">user friendly.  Anaconda can be downloaded at </w:t>
      </w:r>
      <w:hyperlink r:id="rId25" w:history="1">
        <w:r w:rsidR="00F34E63" w:rsidRPr="00470C7A">
          <w:rPr>
            <w:rStyle w:val="Hyperlink"/>
            <w:rFonts w:ascii="Times New Roman" w:hAnsi="Times New Roman" w:cs="Times New Roman"/>
            <w:sz w:val="24"/>
            <w:szCs w:val="24"/>
          </w:rPr>
          <w:t>https://www.anaconda.com/products/individual</w:t>
        </w:r>
      </w:hyperlink>
      <w:r w:rsidR="00F34E63">
        <w:rPr>
          <w:rFonts w:ascii="Times New Roman" w:hAnsi="Times New Roman" w:cs="Times New Roman"/>
          <w:sz w:val="24"/>
          <w:szCs w:val="24"/>
        </w:rPr>
        <w:t>.</w:t>
      </w:r>
    </w:p>
    <w:p w14:paraId="066B30AE" w14:textId="190BD2B4" w:rsidR="00942A18" w:rsidRPr="00942A18" w:rsidRDefault="00810FF7" w:rsidP="006F2098">
      <w:pPr>
        <w:jc w:val="both"/>
        <w:rPr>
          <w:rFonts w:ascii="Times New Roman" w:hAnsi="Times New Roman" w:cs="Times New Roman"/>
          <w:sz w:val="24"/>
          <w:szCs w:val="24"/>
        </w:rPr>
      </w:pPr>
      <w:r>
        <w:rPr>
          <w:rFonts w:ascii="Times New Roman" w:hAnsi="Times New Roman" w:cs="Times New Roman"/>
          <w:sz w:val="24"/>
          <w:szCs w:val="24"/>
        </w:rPr>
        <w:t xml:space="preserve">To install the </w:t>
      </w:r>
      <w:proofErr w:type="spellStart"/>
      <w:r w:rsidR="00704724">
        <w:rPr>
          <w:rFonts w:ascii="Times New Roman" w:hAnsi="Times New Roman" w:cs="Times New Roman"/>
          <w:sz w:val="24"/>
          <w:szCs w:val="24"/>
        </w:rPr>
        <w:t>GetOldTweets</w:t>
      </w:r>
      <w:proofErr w:type="spellEnd"/>
      <w:r w:rsidR="00704724">
        <w:rPr>
          <w:rFonts w:ascii="Times New Roman" w:hAnsi="Times New Roman" w:cs="Times New Roman"/>
          <w:sz w:val="24"/>
          <w:szCs w:val="24"/>
        </w:rPr>
        <w:t>-python program in the command line</w:t>
      </w:r>
      <w:r w:rsidR="00942A18">
        <w:rPr>
          <w:rFonts w:ascii="Times New Roman" w:hAnsi="Times New Roman" w:cs="Times New Roman"/>
          <w:sz w:val="24"/>
          <w:szCs w:val="24"/>
        </w:rPr>
        <w:t>:</w:t>
      </w:r>
    </w:p>
    <w:p w14:paraId="72E980D9" w14:textId="0540E0AD" w:rsidR="00942A18" w:rsidRPr="00942A18" w:rsidRDefault="00942A18" w:rsidP="00942A18">
      <w:pPr>
        <w:shd w:val="clear" w:color="auto" w:fill="272822"/>
        <w:spacing w:after="0" w:line="240" w:lineRule="auto"/>
        <w:textAlignment w:val="baseline"/>
        <w:rPr>
          <w:rFonts w:ascii="Consolas" w:eastAsia="Times New Roman" w:hAnsi="Consolas" w:cs="Segoe UI"/>
          <w:color w:val="F8F8F2"/>
          <w:sz w:val="21"/>
          <w:szCs w:val="21"/>
        </w:rPr>
      </w:pPr>
      <w:r w:rsidRPr="00942A18">
        <w:rPr>
          <w:rFonts w:ascii="Consolas" w:eastAsia="Times New Roman" w:hAnsi="Consolas" w:cs="Segoe UI"/>
          <w:color w:val="F8F8F2"/>
          <w:sz w:val="21"/>
          <w:szCs w:val="21"/>
          <w:lang w:val="en-IN"/>
        </w:rPr>
        <w:t>python3.6 -m pip install GetOldTweets3</w:t>
      </w:r>
      <w:r w:rsidRPr="00942A18">
        <w:rPr>
          <w:rFonts w:ascii="Consolas" w:eastAsia="Times New Roman" w:hAnsi="Consolas" w:cs="Segoe UI"/>
          <w:color w:val="F8F8F2"/>
          <w:sz w:val="21"/>
          <w:szCs w:val="21"/>
        </w:rPr>
        <w:t> </w:t>
      </w:r>
    </w:p>
    <w:p w14:paraId="656F66A6" w14:textId="24F80E30" w:rsidR="00942A18" w:rsidRDefault="00942A18" w:rsidP="00AB5E4A">
      <w:pPr>
        <w:rPr>
          <w:rFonts w:ascii="Times New Roman" w:hAnsi="Times New Roman" w:cs="Times New Roman"/>
          <w:sz w:val="24"/>
          <w:szCs w:val="24"/>
        </w:rPr>
      </w:pPr>
    </w:p>
    <w:p w14:paraId="5B4509E6" w14:textId="4C8EACD3" w:rsidR="00942A18" w:rsidRPr="00AB5E4A" w:rsidRDefault="00D216DE" w:rsidP="006F2098">
      <w:pPr>
        <w:jc w:val="both"/>
        <w:rPr>
          <w:rFonts w:ascii="Times New Roman" w:hAnsi="Times New Roman" w:cs="Times New Roman"/>
          <w:sz w:val="24"/>
          <w:szCs w:val="24"/>
        </w:rPr>
      </w:pPr>
      <w:r w:rsidRPr="00D216DE">
        <w:rPr>
          <w:rFonts w:ascii="Times New Roman" w:hAnsi="Times New Roman" w:cs="Times New Roman"/>
          <w:sz w:val="24"/>
          <w:szCs w:val="24"/>
          <w:lang w:val="en-IN"/>
        </w:rPr>
        <w:t xml:space="preserve">The metadata provides information about the id of the tweet, username the tweet was made from, the date and time it was tweeted, the number of retweets, </w:t>
      </w:r>
      <w:proofErr w:type="spellStart"/>
      <w:r w:rsidRPr="00D216DE">
        <w:rPr>
          <w:rFonts w:ascii="Times New Roman" w:hAnsi="Times New Roman" w:cs="Times New Roman"/>
          <w:sz w:val="24"/>
          <w:szCs w:val="24"/>
          <w:lang w:val="en-IN"/>
        </w:rPr>
        <w:t>favorites</w:t>
      </w:r>
      <w:proofErr w:type="spellEnd"/>
      <w:r w:rsidRPr="00D216DE">
        <w:rPr>
          <w:rFonts w:ascii="Times New Roman" w:hAnsi="Times New Roman" w:cs="Times New Roman"/>
          <w:sz w:val="24"/>
          <w:szCs w:val="24"/>
          <w:lang w:val="en-IN"/>
        </w:rPr>
        <w:t xml:space="preserve"> and mentions the tweet has received, the textual and hashtag data that the tweets contains and the permalink for the tweet. All tweet ids are 64bit integers and each tweet has an URL associated with it that is referred to as the permalink.</w:t>
      </w:r>
      <w:r w:rsidRPr="00D216DE">
        <w:rPr>
          <w:rFonts w:ascii="Times New Roman" w:hAnsi="Times New Roman" w:cs="Times New Roman"/>
          <w:sz w:val="24"/>
          <w:szCs w:val="24"/>
        </w:rPr>
        <w:t> </w:t>
      </w:r>
    </w:p>
    <w:p w14:paraId="267D2BE1" w14:textId="537EEA50" w:rsidR="00E2394D" w:rsidRDefault="00E2394D" w:rsidP="00E2394D">
      <w:pPr>
        <w:pStyle w:val="Caption"/>
        <w:keepNext/>
      </w:pPr>
      <w:r>
        <w:t xml:space="preserve">Table </w:t>
      </w:r>
      <w:r>
        <w:fldChar w:fldCharType="begin"/>
      </w:r>
      <w:r>
        <w:instrText>SEQ Table \* ARABIC</w:instrText>
      </w:r>
      <w:r>
        <w:fldChar w:fldCharType="separate"/>
      </w:r>
      <w:r w:rsidR="0077711C">
        <w:rPr>
          <w:noProof/>
        </w:rPr>
        <w:t>2</w:t>
      </w:r>
      <w:r>
        <w:fldChar w:fldCharType="end"/>
      </w:r>
      <w:r>
        <w:t xml:space="preserve">: </w:t>
      </w:r>
      <w:r w:rsidR="00D216DE">
        <w:t>Metadata</w:t>
      </w:r>
    </w:p>
    <w:tbl>
      <w:tblPr>
        <w:tblStyle w:val="GridTable4-Accent5"/>
        <w:tblW w:w="9853" w:type="dxa"/>
        <w:tblLook w:val="04A0" w:firstRow="1" w:lastRow="0" w:firstColumn="1" w:lastColumn="0" w:noHBand="0" w:noVBand="1"/>
      </w:tblPr>
      <w:tblGrid>
        <w:gridCol w:w="1970"/>
        <w:gridCol w:w="1970"/>
        <w:gridCol w:w="1970"/>
        <w:gridCol w:w="1970"/>
        <w:gridCol w:w="1973"/>
      </w:tblGrid>
      <w:tr w:rsidR="004D70FB" w14:paraId="07B4C3DE" w14:textId="77777777" w:rsidTr="00E2394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853" w:type="dxa"/>
            <w:gridSpan w:val="5"/>
          </w:tcPr>
          <w:p w14:paraId="28275356" w14:textId="773EB732" w:rsidR="004D70FB" w:rsidRPr="00E2394D" w:rsidRDefault="004D70FB" w:rsidP="00E2394D">
            <w:pPr>
              <w:rPr>
                <w:rFonts w:ascii="Times New Roman" w:hAnsi="Times New Roman" w:cs="Times New Roman"/>
                <w:sz w:val="24"/>
                <w:szCs w:val="24"/>
              </w:rPr>
            </w:pPr>
            <w:r w:rsidRPr="00E2394D">
              <w:rPr>
                <w:rFonts w:ascii="Times New Roman" w:hAnsi="Times New Roman" w:cs="Times New Roman"/>
                <w:sz w:val="24"/>
                <w:szCs w:val="24"/>
              </w:rPr>
              <w:t xml:space="preserve">Available </w:t>
            </w:r>
            <w:r w:rsidR="00E2394D">
              <w:rPr>
                <w:rFonts w:ascii="Times New Roman" w:hAnsi="Times New Roman" w:cs="Times New Roman"/>
                <w:sz w:val="24"/>
                <w:szCs w:val="24"/>
              </w:rPr>
              <w:t xml:space="preserve">Python Output </w:t>
            </w:r>
            <w:r w:rsidRPr="00E2394D">
              <w:rPr>
                <w:rFonts w:ascii="Times New Roman" w:hAnsi="Times New Roman" w:cs="Times New Roman"/>
                <w:sz w:val="24"/>
                <w:szCs w:val="24"/>
              </w:rPr>
              <w:t>Fields</w:t>
            </w:r>
          </w:p>
        </w:tc>
      </w:tr>
      <w:tr w:rsidR="008A4111" w14:paraId="63DC9BE1" w14:textId="77777777" w:rsidTr="00E2394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70" w:type="dxa"/>
          </w:tcPr>
          <w:p w14:paraId="3CCAC2E9" w14:textId="71B6D85F" w:rsidR="008A4111" w:rsidRPr="00E2394D" w:rsidRDefault="00E2394D" w:rsidP="00374831">
            <w:pPr>
              <w:rPr>
                <w:rFonts w:ascii="Times New Roman" w:hAnsi="Times New Roman" w:cs="Times New Roman"/>
                <w:i/>
                <w:iCs/>
              </w:rPr>
            </w:pPr>
            <w:r>
              <w:rPr>
                <w:rFonts w:ascii="Times New Roman" w:hAnsi="Times New Roman" w:cs="Times New Roman"/>
                <w:i/>
                <w:iCs/>
              </w:rPr>
              <w:t>id</w:t>
            </w:r>
            <w:r w:rsidR="004D70FB" w:rsidRPr="00E2394D">
              <w:rPr>
                <w:rFonts w:ascii="Times New Roman" w:hAnsi="Times New Roman" w:cs="Times New Roman"/>
                <w:i/>
                <w:iCs/>
              </w:rPr>
              <w:t xml:space="preserve"> (string)</w:t>
            </w:r>
          </w:p>
        </w:tc>
        <w:tc>
          <w:tcPr>
            <w:tcW w:w="1970" w:type="dxa"/>
          </w:tcPr>
          <w:p w14:paraId="49A44560" w14:textId="245ED3E8" w:rsidR="008A4111" w:rsidRPr="004D70FB" w:rsidRDefault="00E2394D" w:rsidP="003748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permalink</w:t>
            </w:r>
            <w:r w:rsidR="004D70FB" w:rsidRPr="004D70FB">
              <w:rPr>
                <w:rFonts w:ascii="Times New Roman" w:hAnsi="Times New Roman" w:cs="Times New Roman"/>
                <w:i/>
                <w:iCs/>
              </w:rPr>
              <w:t xml:space="preserve"> (string)</w:t>
            </w:r>
          </w:p>
        </w:tc>
        <w:tc>
          <w:tcPr>
            <w:tcW w:w="1970" w:type="dxa"/>
          </w:tcPr>
          <w:p w14:paraId="3E0660D2" w14:textId="12E4EFA3" w:rsidR="008A4111" w:rsidRPr="004D70FB" w:rsidRDefault="00E2394D" w:rsidP="003748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username</w:t>
            </w:r>
            <w:r w:rsidR="004D70FB" w:rsidRPr="004D70FB">
              <w:rPr>
                <w:rFonts w:ascii="Times New Roman" w:hAnsi="Times New Roman" w:cs="Times New Roman"/>
                <w:i/>
                <w:iCs/>
              </w:rPr>
              <w:t xml:space="preserve"> (string)</w:t>
            </w:r>
          </w:p>
        </w:tc>
        <w:tc>
          <w:tcPr>
            <w:tcW w:w="1970" w:type="dxa"/>
          </w:tcPr>
          <w:p w14:paraId="15BD362D" w14:textId="2E10EA57" w:rsidR="008A4111" w:rsidRPr="00E2394D" w:rsidRDefault="00E2394D" w:rsidP="003748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text</w:t>
            </w:r>
            <w:r w:rsidR="004C1012" w:rsidRPr="00E2394D">
              <w:rPr>
                <w:rFonts w:ascii="Times New Roman" w:hAnsi="Times New Roman" w:cs="Times New Roman"/>
                <w:i/>
                <w:iCs/>
              </w:rPr>
              <w:t xml:space="preserve"> (string)</w:t>
            </w:r>
          </w:p>
        </w:tc>
        <w:tc>
          <w:tcPr>
            <w:tcW w:w="1973" w:type="dxa"/>
          </w:tcPr>
          <w:p w14:paraId="16D426AE" w14:textId="24D228C9" w:rsidR="008A4111" w:rsidRPr="00E2394D" w:rsidRDefault="00E2394D" w:rsidP="003748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date</w:t>
            </w:r>
            <w:r w:rsidR="004C1012" w:rsidRPr="00E2394D">
              <w:rPr>
                <w:rFonts w:ascii="Times New Roman" w:hAnsi="Times New Roman" w:cs="Times New Roman"/>
                <w:i/>
                <w:iCs/>
              </w:rPr>
              <w:t xml:space="preserve"> (</w:t>
            </w:r>
            <w:r>
              <w:rPr>
                <w:rFonts w:ascii="Times New Roman" w:hAnsi="Times New Roman" w:cs="Times New Roman"/>
                <w:i/>
                <w:iCs/>
              </w:rPr>
              <w:t>date</w:t>
            </w:r>
            <w:r w:rsidR="004C1012" w:rsidRPr="00E2394D">
              <w:rPr>
                <w:rFonts w:ascii="Times New Roman" w:hAnsi="Times New Roman" w:cs="Times New Roman"/>
                <w:i/>
                <w:iCs/>
              </w:rPr>
              <w:t>)</w:t>
            </w:r>
          </w:p>
        </w:tc>
      </w:tr>
      <w:tr w:rsidR="008A4111" w14:paraId="4C649C43" w14:textId="77777777" w:rsidTr="00E2394D">
        <w:trPr>
          <w:trHeight w:val="260"/>
        </w:trPr>
        <w:tc>
          <w:tcPr>
            <w:cnfStyle w:val="001000000000" w:firstRow="0" w:lastRow="0" w:firstColumn="1" w:lastColumn="0" w:oddVBand="0" w:evenVBand="0" w:oddHBand="0" w:evenHBand="0" w:firstRowFirstColumn="0" w:firstRowLastColumn="0" w:lastRowFirstColumn="0" w:lastRowLastColumn="0"/>
            <w:tcW w:w="1970" w:type="dxa"/>
          </w:tcPr>
          <w:p w14:paraId="2154E932" w14:textId="7882036B" w:rsidR="008A4111" w:rsidRPr="00E2394D" w:rsidRDefault="00E2394D" w:rsidP="00374831">
            <w:pPr>
              <w:rPr>
                <w:rFonts w:ascii="Times New Roman" w:hAnsi="Times New Roman" w:cs="Times New Roman"/>
                <w:i/>
                <w:iCs/>
              </w:rPr>
            </w:pPr>
            <w:r>
              <w:rPr>
                <w:rFonts w:ascii="Times New Roman" w:hAnsi="Times New Roman" w:cs="Times New Roman"/>
                <w:i/>
                <w:iCs/>
              </w:rPr>
              <w:t>retweets</w:t>
            </w:r>
            <w:r w:rsidR="004C1012" w:rsidRPr="00E2394D">
              <w:rPr>
                <w:rFonts w:ascii="Times New Roman" w:hAnsi="Times New Roman" w:cs="Times New Roman"/>
                <w:i/>
                <w:iCs/>
              </w:rPr>
              <w:t xml:space="preserve"> (</w:t>
            </w:r>
            <w:r>
              <w:rPr>
                <w:rFonts w:ascii="Times New Roman" w:hAnsi="Times New Roman" w:cs="Times New Roman"/>
                <w:i/>
                <w:iCs/>
              </w:rPr>
              <w:t>integer</w:t>
            </w:r>
            <w:r w:rsidR="004C1012" w:rsidRPr="00E2394D">
              <w:rPr>
                <w:rFonts w:ascii="Times New Roman" w:hAnsi="Times New Roman" w:cs="Times New Roman"/>
                <w:i/>
                <w:iCs/>
              </w:rPr>
              <w:t>)</w:t>
            </w:r>
          </w:p>
        </w:tc>
        <w:tc>
          <w:tcPr>
            <w:tcW w:w="1970" w:type="dxa"/>
          </w:tcPr>
          <w:p w14:paraId="5182F090" w14:textId="33C756FF" w:rsidR="008A4111" w:rsidRPr="00E2394D" w:rsidRDefault="00E2394D" w:rsidP="003748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favorites</w:t>
            </w:r>
            <w:r w:rsidRPr="00E2394D">
              <w:rPr>
                <w:rFonts w:ascii="Times New Roman" w:hAnsi="Times New Roman" w:cs="Times New Roman"/>
                <w:i/>
                <w:iCs/>
              </w:rPr>
              <w:t xml:space="preserve"> (integer)</w:t>
            </w:r>
          </w:p>
        </w:tc>
        <w:tc>
          <w:tcPr>
            <w:tcW w:w="1970" w:type="dxa"/>
          </w:tcPr>
          <w:p w14:paraId="2753B681" w14:textId="3B9B335F" w:rsidR="008A4111" w:rsidRPr="00E2394D" w:rsidRDefault="00E2394D" w:rsidP="003748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mentions</w:t>
            </w:r>
            <w:r w:rsidRPr="00E2394D">
              <w:rPr>
                <w:rFonts w:ascii="Times New Roman" w:hAnsi="Times New Roman" w:cs="Times New Roman"/>
                <w:i/>
                <w:iCs/>
              </w:rPr>
              <w:t xml:space="preserve"> (string)</w:t>
            </w:r>
          </w:p>
        </w:tc>
        <w:tc>
          <w:tcPr>
            <w:tcW w:w="1970" w:type="dxa"/>
          </w:tcPr>
          <w:p w14:paraId="518D45CF" w14:textId="1C82BCF2" w:rsidR="008A4111" w:rsidRPr="00E2394D" w:rsidRDefault="00E2394D" w:rsidP="003748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hashtags</w:t>
            </w:r>
            <w:r w:rsidRPr="00E2394D">
              <w:rPr>
                <w:rFonts w:ascii="Times New Roman" w:hAnsi="Times New Roman" w:cs="Times New Roman"/>
                <w:i/>
                <w:iCs/>
              </w:rPr>
              <w:t xml:space="preserve"> (string)</w:t>
            </w:r>
          </w:p>
        </w:tc>
        <w:tc>
          <w:tcPr>
            <w:tcW w:w="1973" w:type="dxa"/>
          </w:tcPr>
          <w:p w14:paraId="33BBF2F6" w14:textId="6530C87C" w:rsidR="008A4111" w:rsidRPr="00E2394D" w:rsidRDefault="00E2394D" w:rsidP="003748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geo</w:t>
            </w:r>
            <w:r w:rsidRPr="00E2394D">
              <w:rPr>
                <w:rFonts w:ascii="Times New Roman" w:hAnsi="Times New Roman" w:cs="Times New Roman"/>
                <w:i/>
                <w:iCs/>
              </w:rPr>
              <w:t xml:space="preserve"> (string)</w:t>
            </w:r>
          </w:p>
        </w:tc>
      </w:tr>
      <w:tr w:rsidR="00E2394D" w14:paraId="0260FFF5" w14:textId="77777777" w:rsidTr="00E2394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853" w:type="dxa"/>
            <w:gridSpan w:val="5"/>
          </w:tcPr>
          <w:p w14:paraId="59969F10" w14:textId="662D47AD" w:rsidR="00E2394D" w:rsidRPr="00E2394D" w:rsidRDefault="00F707A3" w:rsidP="00374831">
            <w:pPr>
              <w:rPr>
                <w:u w:val="single"/>
              </w:rPr>
            </w:pPr>
            <w:hyperlink r:id="rId26" w:history="1">
              <w:r w:rsidR="00E2394D" w:rsidRPr="00374831">
                <w:rPr>
                  <w:rStyle w:val="Hyperlink"/>
                </w:rPr>
                <w:t>https://github.com/Jefferson-Henrique/GetOldTweets-python</w:t>
              </w:r>
            </w:hyperlink>
          </w:p>
        </w:tc>
      </w:tr>
    </w:tbl>
    <w:p w14:paraId="5B38034E" w14:textId="5691B32C" w:rsidR="00374831" w:rsidRDefault="00374831" w:rsidP="00374831">
      <w:pPr>
        <w:spacing w:after="0"/>
      </w:pPr>
    </w:p>
    <w:p w14:paraId="2E937F45" w14:textId="728D7D6E" w:rsidR="00D216DE" w:rsidRDefault="00D26967" w:rsidP="006F2098">
      <w:pPr>
        <w:spacing w:after="0"/>
        <w:jc w:val="both"/>
        <w:rPr>
          <w:rFonts w:ascii="Times New Roman" w:hAnsi="Times New Roman" w:cs="Times New Roman"/>
          <w:sz w:val="24"/>
          <w:szCs w:val="24"/>
        </w:rPr>
      </w:pPr>
      <w:r w:rsidRPr="00D26967">
        <w:rPr>
          <w:rFonts w:ascii="Times New Roman" w:hAnsi="Times New Roman" w:cs="Times New Roman"/>
          <w:sz w:val="24"/>
          <w:szCs w:val="24"/>
          <w:lang w:val="en-IN"/>
        </w:rPr>
        <w:t>In the below code we extracted the data from the specified user “@</w:t>
      </w:r>
      <w:proofErr w:type="spellStart"/>
      <w:r w:rsidRPr="00D26967">
        <w:rPr>
          <w:rFonts w:ascii="Times New Roman" w:hAnsi="Times New Roman" w:cs="Times New Roman"/>
          <w:sz w:val="24"/>
          <w:szCs w:val="24"/>
          <w:lang w:val="en-IN"/>
        </w:rPr>
        <w:t>sporeMOH</w:t>
      </w:r>
      <w:proofErr w:type="spellEnd"/>
      <w:r w:rsidRPr="00D26967">
        <w:rPr>
          <w:rFonts w:ascii="Times New Roman" w:hAnsi="Times New Roman" w:cs="Times New Roman"/>
          <w:sz w:val="24"/>
          <w:szCs w:val="24"/>
          <w:lang w:val="en-IN"/>
        </w:rPr>
        <w:t xml:space="preserve">” from 2020-02-01 to 2020-08-02. </w:t>
      </w:r>
      <w:r w:rsidR="00D3452C">
        <w:rPr>
          <w:rFonts w:ascii="Times New Roman" w:hAnsi="Times New Roman" w:cs="Times New Roman"/>
          <w:sz w:val="24"/>
          <w:szCs w:val="24"/>
          <w:lang w:val="en-IN"/>
        </w:rPr>
        <w:t xml:space="preserve">The data was then pre-processed and </w:t>
      </w:r>
      <w:r w:rsidR="00521240">
        <w:rPr>
          <w:rFonts w:ascii="Times New Roman" w:hAnsi="Times New Roman" w:cs="Times New Roman"/>
          <w:sz w:val="24"/>
          <w:szCs w:val="24"/>
          <w:lang w:val="en-IN"/>
        </w:rPr>
        <w:t>formatted to an Excel workbook.</w:t>
      </w:r>
    </w:p>
    <w:p w14:paraId="0CE45ACE" w14:textId="41D1B841" w:rsidR="00D26967" w:rsidRDefault="00D26967" w:rsidP="00374831">
      <w:pPr>
        <w:spacing w:after="0"/>
        <w:rPr>
          <w:rFonts w:ascii="Times New Roman" w:hAnsi="Times New Roman" w:cs="Times New Roman"/>
          <w:sz w:val="24"/>
          <w:szCs w:val="24"/>
        </w:rPr>
      </w:pPr>
    </w:p>
    <w:p w14:paraId="494D6190" w14:textId="2E93F437" w:rsidR="00795CC7" w:rsidRPr="006F2098" w:rsidRDefault="006F2098" w:rsidP="006F2098">
      <w:pPr>
        <w:spacing w:after="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6355079" wp14:editId="5FBC9E4C">
            <wp:extent cx="5943600" cy="1584064"/>
            <wp:effectExtent l="152400" t="152400" r="361950" b="3594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27">
                      <a:extLst>
                        <a:ext uri="{28A0092B-C50C-407E-A947-70E740481C1C}">
                          <a14:useLocalDpi xmlns:a14="http://schemas.microsoft.com/office/drawing/2010/main" val="0"/>
                        </a:ext>
                      </a:extLst>
                    </a:blip>
                    <a:srcRect l="672" t="5673" r="4225" b="2089"/>
                    <a:stretch/>
                  </pic:blipFill>
                  <pic:spPr bwMode="auto">
                    <a:xfrm>
                      <a:off x="0" y="0"/>
                      <a:ext cx="5943600" cy="15840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9676CC" w14:textId="3F3C4D8E" w:rsidR="00E3567D" w:rsidRPr="00D26967" w:rsidRDefault="00795CC7" w:rsidP="00795CC7">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1F4CC7">
        <w:rPr>
          <w:noProof/>
        </w:rPr>
        <w:t>1</w:t>
      </w:r>
      <w:r>
        <w:fldChar w:fldCharType="end"/>
      </w:r>
      <w:r>
        <w:t>: Sample Code</w:t>
      </w:r>
    </w:p>
    <w:p w14:paraId="5256D738" w14:textId="37D36E8F" w:rsidR="00374831" w:rsidRDefault="00374831" w:rsidP="003D143F">
      <w:pPr>
        <w:pStyle w:val="Heading4"/>
        <w:spacing w:after="60"/>
      </w:pPr>
      <w:r>
        <w:t>Facebook Data Collection</w:t>
      </w:r>
    </w:p>
    <w:p w14:paraId="370F63C0" w14:textId="45453300" w:rsidR="00611F30" w:rsidRPr="00611F30" w:rsidRDefault="005401E0" w:rsidP="003D143F">
      <w:pPr>
        <w:spacing w:after="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0B4A4777" wp14:editId="2C5AF077">
                <wp:simplePos x="0" y="0"/>
                <wp:positionH relativeFrom="column">
                  <wp:posOffset>3329940</wp:posOffset>
                </wp:positionH>
                <wp:positionV relativeFrom="paragraph">
                  <wp:posOffset>123190</wp:posOffset>
                </wp:positionV>
                <wp:extent cx="3314700" cy="22860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314700" cy="2286000"/>
                          <a:chOff x="0" y="0"/>
                          <a:chExt cx="3314700" cy="2286000"/>
                        </a:xfrm>
                      </wpg:grpSpPr>
                      <pic:pic xmlns:pic="http://schemas.openxmlformats.org/drawingml/2006/picture">
                        <pic:nvPicPr>
                          <pic:cNvPr id="3" name="Picture 3" descr="A screenshot of a cell pho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9460" cy="2032635"/>
                          </a:xfrm>
                          <a:prstGeom prst="rect">
                            <a:avLst/>
                          </a:prstGeom>
                        </pic:spPr>
                      </pic:pic>
                      <wps:wsp>
                        <wps:cNvPr id="2" name="Text Box 2"/>
                        <wps:cNvSpPr txBox="1"/>
                        <wps:spPr>
                          <a:xfrm>
                            <a:off x="15240" y="2019300"/>
                            <a:ext cx="3299460" cy="266700"/>
                          </a:xfrm>
                          <a:prstGeom prst="rect">
                            <a:avLst/>
                          </a:prstGeom>
                          <a:solidFill>
                            <a:prstClr val="white"/>
                          </a:solidFill>
                          <a:ln>
                            <a:noFill/>
                          </a:ln>
                        </wps:spPr>
                        <wps:txbx>
                          <w:txbxContent>
                            <w:p w14:paraId="5724F8FA" w14:textId="2CF44815" w:rsidR="00FC0DF0" w:rsidRPr="00DB3B6C" w:rsidRDefault="00FC0DF0" w:rsidP="00346C24">
                              <w:pPr>
                                <w:pStyle w:val="Caption"/>
                                <w:rPr>
                                  <w:noProof/>
                                </w:rPr>
                              </w:pPr>
                              <w:r>
                                <w:t xml:space="preserve">Figure </w:t>
                              </w:r>
                              <w:r>
                                <w:fldChar w:fldCharType="begin"/>
                              </w:r>
                              <w:r>
                                <w:instrText>SEQ Figure \* ARABIC</w:instrText>
                              </w:r>
                              <w:r>
                                <w:fldChar w:fldCharType="separate"/>
                              </w:r>
                              <w:r w:rsidR="001F4CC7">
                                <w:rPr>
                                  <w:noProof/>
                                </w:rPr>
                                <w:t>2</w:t>
                              </w:r>
                              <w:r>
                                <w:fldChar w:fldCharType="end"/>
                              </w:r>
                              <w:r>
                                <w:t>: Sample Facebook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A4777" id="Group 4" o:spid="_x0000_s1029" style="position:absolute;left:0;text-align:left;margin-left:262.2pt;margin-top:9.7pt;width:261pt;height:180pt;z-index:251658240" coordsize="3314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alt="A screenshot of a cell phone&#10;&#10;Description automatically generated" style="position:absolute;width:32994;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">
                  <v:imagedata r:id="rId29" o:title="A screenshot of a cell phone&#10;&#10;Description automatically generated"/>
                </v:shape>
                <v:shape id="Text Box 2" o:spid="_x0000_s1031" type="#_x0000_t202" style="position:absolute;left:152;top:20193;width:32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5724F8FA" w14:textId="2CF44815" w:rsidR="00FC0DF0" w:rsidRPr="00DB3B6C" w:rsidRDefault="00FC0DF0" w:rsidP="00346C24">
                        <w:pPr>
                          <w:pStyle w:val="Caption"/>
                          <w:rPr>
                            <w:noProof/>
                          </w:rPr>
                        </w:pPr>
                        <w:r>
                          <w:t xml:space="preserve">Figure </w:t>
                        </w:r>
                        <w:r>
                          <w:fldChar w:fldCharType="begin"/>
                        </w:r>
                        <w:r>
                          <w:instrText>SEQ Figure \* ARABIC</w:instrText>
                        </w:r>
                        <w:r>
                          <w:fldChar w:fldCharType="separate"/>
                        </w:r>
                        <w:r w:rsidR="001F4CC7">
                          <w:rPr>
                            <w:noProof/>
                          </w:rPr>
                          <w:t>2</w:t>
                        </w:r>
                        <w:r>
                          <w:fldChar w:fldCharType="end"/>
                        </w:r>
                        <w:r>
                          <w:t>: Sample Facebook Post</w:t>
                        </w:r>
                      </w:p>
                    </w:txbxContent>
                  </v:textbox>
                </v:shape>
                <w10:wrap type="square"/>
              </v:group>
            </w:pict>
          </mc:Fallback>
        </mc:AlternateContent>
      </w:r>
      <w:r w:rsidR="00A96EDF" w:rsidRPr="00A96EDF">
        <w:rPr>
          <w:rStyle w:val="normaltextrun"/>
          <w:rFonts w:ascii="Times New Roman" w:hAnsi="Times New Roman" w:cs="Times New Roman"/>
          <w:color w:val="000000"/>
          <w:sz w:val="24"/>
          <w:szCs w:val="24"/>
          <w:shd w:val="clear" w:color="auto" w:fill="FFFFFF"/>
        </w:rPr>
        <w:t xml:space="preserve">The Facebook data gathering process was manual in nature due to the increased restrictions on accessing Facebook via a script or API. </w:t>
      </w:r>
      <w:r w:rsidR="00A96EDF">
        <w:rPr>
          <w:rStyle w:val="normaltextrun"/>
          <w:rFonts w:ascii="Times New Roman" w:hAnsi="Times New Roman" w:cs="Times New Roman"/>
          <w:color w:val="000000"/>
          <w:sz w:val="24"/>
          <w:szCs w:val="24"/>
          <w:shd w:val="clear" w:color="auto" w:fill="FFFFFF"/>
        </w:rPr>
        <w:t>Each data collector</w:t>
      </w:r>
      <w:r w:rsidR="00A96EDF" w:rsidRPr="00A96EDF">
        <w:rPr>
          <w:rStyle w:val="normaltextrun"/>
          <w:rFonts w:ascii="Times New Roman" w:hAnsi="Times New Roman" w:cs="Times New Roman"/>
          <w:color w:val="000000"/>
          <w:sz w:val="24"/>
          <w:szCs w:val="24"/>
          <w:shd w:val="clear" w:color="auto" w:fill="FFFFFF"/>
        </w:rPr>
        <w:t xml:space="preserve"> scrolled down the page until finding </w:t>
      </w:r>
      <w:r w:rsidR="00E92D72">
        <w:rPr>
          <w:rStyle w:val="normaltextrun"/>
          <w:rFonts w:ascii="Times New Roman" w:hAnsi="Times New Roman" w:cs="Times New Roman"/>
          <w:color w:val="000000"/>
          <w:sz w:val="24"/>
          <w:szCs w:val="24"/>
          <w:shd w:val="clear" w:color="auto" w:fill="FFFFFF"/>
        </w:rPr>
        <w:t>the month they were</w:t>
      </w:r>
      <w:r w:rsidR="00A96EDF" w:rsidRPr="00A96EDF">
        <w:rPr>
          <w:rStyle w:val="normaltextrun"/>
          <w:rFonts w:ascii="Times New Roman" w:hAnsi="Times New Roman" w:cs="Times New Roman"/>
          <w:color w:val="000000"/>
          <w:sz w:val="24"/>
          <w:szCs w:val="24"/>
          <w:shd w:val="clear" w:color="auto" w:fill="FFFFFF"/>
        </w:rPr>
        <w:t xml:space="preserve"> tasked with collecting data from.  </w:t>
      </w:r>
      <w:r w:rsidR="00DD60F9">
        <w:rPr>
          <w:rStyle w:val="normaltextrun"/>
          <w:rFonts w:ascii="Times New Roman" w:hAnsi="Times New Roman" w:cs="Times New Roman"/>
          <w:color w:val="000000"/>
          <w:sz w:val="24"/>
          <w:szCs w:val="24"/>
          <w:shd w:val="clear" w:color="auto" w:fill="FFFFFF"/>
        </w:rPr>
        <w:t>T</w:t>
      </w:r>
      <w:r w:rsidR="00A96EDF" w:rsidRPr="00A96EDF">
        <w:rPr>
          <w:rStyle w:val="normaltextrun"/>
          <w:rFonts w:ascii="Times New Roman" w:hAnsi="Times New Roman" w:cs="Times New Roman"/>
          <w:color w:val="000000"/>
          <w:sz w:val="24"/>
          <w:szCs w:val="24"/>
          <w:shd w:val="clear" w:color="auto" w:fill="FFFFFF"/>
        </w:rPr>
        <w:t>he date, post content, total reactions (likes), number of comments, and number of shares for each post during t</w:t>
      </w:r>
      <w:r w:rsidR="00E92D72">
        <w:rPr>
          <w:rStyle w:val="normaltextrun"/>
          <w:rFonts w:ascii="Times New Roman" w:hAnsi="Times New Roman" w:cs="Times New Roman"/>
          <w:color w:val="000000"/>
          <w:sz w:val="24"/>
          <w:szCs w:val="24"/>
          <w:shd w:val="clear" w:color="auto" w:fill="FFFFFF"/>
        </w:rPr>
        <w:t>he assigned month</w:t>
      </w:r>
      <w:r w:rsidR="008E7150">
        <w:rPr>
          <w:rStyle w:val="normaltextrun"/>
          <w:rFonts w:ascii="Times New Roman" w:hAnsi="Times New Roman" w:cs="Times New Roman"/>
          <w:color w:val="000000"/>
          <w:sz w:val="24"/>
          <w:szCs w:val="24"/>
          <w:shd w:val="clear" w:color="auto" w:fill="FFFFFF"/>
        </w:rPr>
        <w:t xml:space="preserve"> were extracted</w:t>
      </w:r>
      <w:r w:rsidR="00A96EDF" w:rsidRPr="00A96EDF">
        <w:rPr>
          <w:rStyle w:val="normaltextrun"/>
          <w:rFonts w:ascii="Times New Roman" w:hAnsi="Times New Roman" w:cs="Times New Roman"/>
          <w:color w:val="000000"/>
          <w:sz w:val="24"/>
          <w:szCs w:val="24"/>
          <w:shd w:val="clear" w:color="auto" w:fill="FFFFFF"/>
        </w:rPr>
        <w:t>.</w:t>
      </w:r>
      <w:r w:rsidR="008E7150" w:rsidRPr="00611F30">
        <w:rPr>
          <w:rFonts w:ascii="Times New Roman" w:hAnsi="Times New Roman" w:cs="Times New Roman"/>
          <w:sz w:val="24"/>
          <w:szCs w:val="24"/>
        </w:rPr>
        <w:t xml:space="preserve"> </w:t>
      </w:r>
      <w:r w:rsidR="00611F30" w:rsidRPr="00611F30">
        <w:rPr>
          <w:rFonts w:ascii="Times New Roman" w:hAnsi="Times New Roman" w:cs="Times New Roman"/>
          <w:sz w:val="24"/>
          <w:szCs w:val="24"/>
        </w:rPr>
        <w:t xml:space="preserve">Captured data </w:t>
      </w:r>
      <w:r w:rsidR="00E92D72">
        <w:rPr>
          <w:rFonts w:ascii="Times New Roman" w:hAnsi="Times New Roman" w:cs="Times New Roman"/>
          <w:sz w:val="24"/>
          <w:szCs w:val="24"/>
        </w:rPr>
        <w:t>is</w:t>
      </w:r>
      <w:r w:rsidR="00611F30" w:rsidRPr="00611F30">
        <w:rPr>
          <w:rFonts w:ascii="Times New Roman" w:hAnsi="Times New Roman" w:cs="Times New Roman"/>
          <w:sz w:val="24"/>
          <w:szCs w:val="24"/>
        </w:rPr>
        <w:t xml:space="preserve"> saved in multiple Excel files, one for each team member involved in the collection process. </w:t>
      </w:r>
    </w:p>
    <w:p w14:paraId="647294CA" w14:textId="23B90D9A" w:rsidR="00611F30" w:rsidRPr="00611F30" w:rsidRDefault="00611F30" w:rsidP="00611F30"/>
    <w:p w14:paraId="5CC13B48" w14:textId="283551A0" w:rsidR="00EC580F" w:rsidRDefault="00EC580F" w:rsidP="00611F30">
      <w:pPr>
        <w:rPr>
          <w:rFonts w:ascii="Times New Roman" w:hAnsi="Times New Roman" w:cs="Times New Roman"/>
          <w:i/>
          <w:iCs/>
          <w:sz w:val="24"/>
          <w:szCs w:val="24"/>
        </w:rPr>
      </w:pPr>
    </w:p>
    <w:p w14:paraId="77E25F8E" w14:textId="57233DF9" w:rsidR="00EC580F" w:rsidRDefault="00EC580F" w:rsidP="00611F30">
      <w:pPr>
        <w:rPr>
          <w:rFonts w:ascii="Times New Roman" w:hAnsi="Times New Roman" w:cs="Times New Roman"/>
          <w:i/>
          <w:iCs/>
          <w:sz w:val="24"/>
          <w:szCs w:val="24"/>
        </w:rPr>
      </w:pPr>
    </w:p>
    <w:p w14:paraId="052D2726" w14:textId="77777777" w:rsidR="000D2644" w:rsidRDefault="00611F30" w:rsidP="00611F30">
      <w:r>
        <w:rPr>
          <w:noProof/>
        </w:rPr>
        <w:drawing>
          <wp:inline distT="0" distB="0" distL="0" distR="0" wp14:anchorId="6F9D58FE" wp14:editId="22ECA9FB">
            <wp:extent cx="4632958" cy="1470648"/>
            <wp:effectExtent l="152400" t="152400" r="358775" b="358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2958" cy="1470648"/>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3" w:name="_Toc51153966"/>
    </w:p>
    <w:p w14:paraId="6A13FD0A" w14:textId="4E5A8E9F" w:rsidR="00611F30" w:rsidRPr="00611F30" w:rsidRDefault="00611F30" w:rsidP="00611F30">
      <w:r w:rsidRPr="00611F30">
        <w:rPr>
          <w:i/>
          <w:iCs/>
        </w:rPr>
        <w:t xml:space="preserve">Figure </w:t>
      </w:r>
      <w:r w:rsidR="00BC0826">
        <w:rPr>
          <w:i/>
          <w:iCs/>
        </w:rPr>
        <w:fldChar w:fldCharType="begin"/>
      </w:r>
      <w:r w:rsidR="00BC0826">
        <w:rPr>
          <w:i/>
          <w:iCs/>
        </w:rPr>
        <w:instrText xml:space="preserve"> SEQ Figure \* ARABIC </w:instrText>
      </w:r>
      <w:r w:rsidR="00BC0826">
        <w:rPr>
          <w:i/>
          <w:iCs/>
        </w:rPr>
        <w:fldChar w:fldCharType="separate"/>
      </w:r>
      <w:r w:rsidR="001F4CC7">
        <w:rPr>
          <w:i/>
          <w:iCs/>
          <w:noProof/>
        </w:rPr>
        <w:t>3</w:t>
      </w:r>
      <w:r w:rsidR="00BC0826">
        <w:rPr>
          <w:i/>
          <w:iCs/>
        </w:rPr>
        <w:fldChar w:fldCharType="end"/>
      </w:r>
      <w:r w:rsidR="00DE2201">
        <w:rPr>
          <w:i/>
          <w:iCs/>
        </w:rPr>
        <w:t>:</w:t>
      </w:r>
      <w:r w:rsidRPr="00611F30">
        <w:rPr>
          <w:i/>
          <w:iCs/>
        </w:rPr>
        <w:t xml:space="preserve"> Facebook Collection Template</w:t>
      </w:r>
      <w:bookmarkEnd w:id="13"/>
    </w:p>
    <w:p w14:paraId="68DA39A9" w14:textId="77777777" w:rsidR="007C6D2D" w:rsidRDefault="007C6D2D" w:rsidP="003D143F">
      <w:pPr>
        <w:pStyle w:val="Heading3"/>
        <w:spacing w:after="60"/>
      </w:pPr>
      <w:bookmarkStart w:id="14" w:name="_Toc55841220"/>
      <w:r>
        <w:t>Data Shaping and Cleanup</w:t>
      </w:r>
      <w:bookmarkEnd w:id="14"/>
    </w:p>
    <w:p w14:paraId="2616A49F" w14:textId="5B150C30" w:rsidR="00120604" w:rsidRPr="00120604" w:rsidRDefault="00120604" w:rsidP="003D143F">
      <w:pPr>
        <w:spacing w:after="60"/>
        <w:jc w:val="both"/>
        <w:rPr>
          <w:rFonts w:ascii="Times New Roman" w:hAnsi="Times New Roman" w:cs="Times New Roman"/>
          <w:sz w:val="24"/>
          <w:szCs w:val="24"/>
        </w:rPr>
      </w:pPr>
      <w:r w:rsidRPr="00120604">
        <w:rPr>
          <w:rFonts w:ascii="Times New Roman" w:hAnsi="Times New Roman" w:cs="Times New Roman"/>
          <w:sz w:val="24"/>
          <w:szCs w:val="24"/>
        </w:rPr>
        <w:t>The data from each social media channel is basically the same, however, the raw extracts are shaped slightly differently. To facilitate future analysis, the raw data w</w:t>
      </w:r>
      <w:r w:rsidR="00AF5BB3">
        <w:rPr>
          <w:rFonts w:ascii="Times New Roman" w:hAnsi="Times New Roman" w:cs="Times New Roman"/>
          <w:sz w:val="24"/>
          <w:szCs w:val="24"/>
        </w:rPr>
        <w:t xml:space="preserve">as </w:t>
      </w:r>
      <w:r w:rsidRPr="00120604">
        <w:rPr>
          <w:rFonts w:ascii="Times New Roman" w:hAnsi="Times New Roman" w:cs="Times New Roman"/>
          <w:sz w:val="24"/>
          <w:szCs w:val="24"/>
        </w:rPr>
        <w:t xml:space="preserve">transformed to standardize field names, clean up text data and consolidate the Facebook files. </w:t>
      </w:r>
    </w:p>
    <w:p w14:paraId="4DB61F36" w14:textId="430767D9" w:rsidR="00120604" w:rsidRPr="00120604" w:rsidRDefault="00120604" w:rsidP="006F2098">
      <w:pPr>
        <w:jc w:val="both"/>
        <w:rPr>
          <w:rFonts w:ascii="Times New Roman" w:hAnsi="Times New Roman" w:cs="Times New Roman"/>
          <w:sz w:val="24"/>
          <w:szCs w:val="24"/>
        </w:rPr>
      </w:pPr>
      <w:r w:rsidRPr="00120604">
        <w:rPr>
          <w:rFonts w:ascii="Times New Roman" w:hAnsi="Times New Roman" w:cs="Times New Roman"/>
          <w:sz w:val="24"/>
          <w:szCs w:val="24"/>
        </w:rPr>
        <w:t xml:space="preserve">All data shaping operations </w:t>
      </w:r>
      <w:r w:rsidR="000C372F">
        <w:rPr>
          <w:rFonts w:ascii="Times New Roman" w:hAnsi="Times New Roman" w:cs="Times New Roman"/>
          <w:sz w:val="24"/>
          <w:szCs w:val="24"/>
        </w:rPr>
        <w:t>were</w:t>
      </w:r>
      <w:r w:rsidRPr="00120604">
        <w:rPr>
          <w:rFonts w:ascii="Times New Roman" w:hAnsi="Times New Roman" w:cs="Times New Roman"/>
          <w:sz w:val="24"/>
          <w:szCs w:val="24"/>
        </w:rPr>
        <w:t xml:space="preserve"> performed in Excel, using Power Query as a personal ETL tool. Power Query is easy to use and performs very well on small data volumes, such as the extracts used in this project. </w:t>
      </w:r>
    </w:p>
    <w:p w14:paraId="5ED834FB" w14:textId="216EA5EA" w:rsidR="00120604" w:rsidRDefault="00120604" w:rsidP="006F2098">
      <w:pPr>
        <w:jc w:val="both"/>
        <w:rPr>
          <w:rFonts w:ascii="Times New Roman" w:hAnsi="Times New Roman" w:cs="Times New Roman"/>
          <w:sz w:val="24"/>
          <w:szCs w:val="24"/>
        </w:rPr>
      </w:pPr>
      <w:r w:rsidRPr="00120604">
        <w:rPr>
          <w:rFonts w:ascii="Times New Roman" w:hAnsi="Times New Roman" w:cs="Times New Roman"/>
          <w:sz w:val="24"/>
          <w:szCs w:val="24"/>
        </w:rPr>
        <w:t xml:space="preserve">The final product of the Power Query transformations </w:t>
      </w:r>
      <w:r w:rsidR="000C372F">
        <w:rPr>
          <w:rFonts w:ascii="Times New Roman" w:hAnsi="Times New Roman" w:cs="Times New Roman"/>
          <w:sz w:val="24"/>
          <w:szCs w:val="24"/>
        </w:rPr>
        <w:t>was</w:t>
      </w:r>
      <w:r w:rsidRPr="00120604">
        <w:rPr>
          <w:rFonts w:ascii="Times New Roman" w:hAnsi="Times New Roman" w:cs="Times New Roman"/>
          <w:sz w:val="24"/>
          <w:szCs w:val="24"/>
        </w:rPr>
        <w:t xml:space="preserve"> published as regular Excel Sheets that can be easily imported into SSPS and Power Query. </w:t>
      </w:r>
    </w:p>
    <w:p w14:paraId="0696B573" w14:textId="21CD42B4" w:rsidR="0054017F" w:rsidRDefault="0054017F" w:rsidP="00615851">
      <w:pPr>
        <w:pStyle w:val="Heading4"/>
        <w:spacing w:after="60"/>
      </w:pPr>
      <w:r>
        <w:t>Data Shaping Technique</w:t>
      </w:r>
    </w:p>
    <w:p w14:paraId="1F8D08D0" w14:textId="712C3147" w:rsidR="00725F8F" w:rsidRPr="00A500AB" w:rsidRDefault="00725F8F" w:rsidP="00615851">
      <w:pPr>
        <w:pStyle w:val="ListParagraph"/>
        <w:numPr>
          <w:ilvl w:val="0"/>
          <w:numId w:val="8"/>
        </w:numPr>
        <w:spacing w:after="60"/>
        <w:jc w:val="both"/>
        <w:rPr>
          <w:rFonts w:ascii="Times New Roman" w:hAnsi="Times New Roman" w:cs="Times New Roman"/>
          <w:sz w:val="24"/>
          <w:szCs w:val="24"/>
        </w:rPr>
      </w:pPr>
      <w:r w:rsidRPr="00A500AB">
        <w:rPr>
          <w:rFonts w:ascii="Times New Roman" w:hAnsi="Times New Roman" w:cs="Times New Roman"/>
          <w:sz w:val="24"/>
          <w:szCs w:val="24"/>
        </w:rPr>
        <w:t>Create an Excel Workbook</w:t>
      </w:r>
      <w:r w:rsidR="00A500AB" w:rsidRPr="00A500AB">
        <w:rPr>
          <w:rFonts w:ascii="Times New Roman" w:hAnsi="Times New Roman" w:cs="Times New Roman"/>
          <w:sz w:val="24"/>
          <w:szCs w:val="24"/>
        </w:rPr>
        <w:t>.</w:t>
      </w:r>
    </w:p>
    <w:p w14:paraId="0097CC36" w14:textId="76EFC1F2" w:rsidR="00725F8F" w:rsidRPr="00A500AB" w:rsidRDefault="00725F8F" w:rsidP="00615851">
      <w:pPr>
        <w:pStyle w:val="ListParagraph"/>
        <w:numPr>
          <w:ilvl w:val="0"/>
          <w:numId w:val="8"/>
        </w:numPr>
        <w:spacing w:after="60"/>
        <w:jc w:val="both"/>
        <w:rPr>
          <w:rFonts w:ascii="Times New Roman" w:hAnsi="Times New Roman" w:cs="Times New Roman"/>
          <w:sz w:val="24"/>
          <w:szCs w:val="24"/>
        </w:rPr>
      </w:pPr>
      <w:r w:rsidRPr="00A500AB">
        <w:rPr>
          <w:rFonts w:ascii="Times New Roman" w:hAnsi="Times New Roman" w:cs="Times New Roman"/>
          <w:sz w:val="24"/>
          <w:szCs w:val="24"/>
        </w:rPr>
        <w:t>Import data from raw Twitter Extract</w:t>
      </w:r>
      <w:r w:rsidR="00A500AB" w:rsidRPr="00A500AB">
        <w:rPr>
          <w:rFonts w:ascii="Times New Roman" w:hAnsi="Times New Roman" w:cs="Times New Roman"/>
          <w:sz w:val="24"/>
          <w:szCs w:val="24"/>
        </w:rPr>
        <w:t>.</w:t>
      </w:r>
    </w:p>
    <w:p w14:paraId="5A81F361" w14:textId="7EC2321A"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 xml:space="preserve">Place all Facebook extracts in the same folder. Import the Folder. Power Query will generate the steps to combine all files located in the folder. New files can be added to the folder later, and the Power Query steps will automatically detect and process the new file. </w:t>
      </w:r>
    </w:p>
    <w:p w14:paraId="4662C02F" w14:textId="221A67A4"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Combine both extracts in a standard layout. Create Source field as 1 for Facebook and 2 for Twitter.</w:t>
      </w:r>
    </w:p>
    <w:p w14:paraId="55739840" w14:textId="48C6B2B6"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Use the following key to rename and reorder the columns into standard layout:</w:t>
      </w:r>
    </w:p>
    <w:tbl>
      <w:tblPr>
        <w:tblW w:w="9455" w:type="dxa"/>
        <w:tblInd w:w="108" w:type="dxa"/>
        <w:tblLook w:val="04A0" w:firstRow="1" w:lastRow="0" w:firstColumn="1" w:lastColumn="0" w:noHBand="0" w:noVBand="1"/>
      </w:tblPr>
      <w:tblGrid>
        <w:gridCol w:w="1530"/>
        <w:gridCol w:w="2430"/>
        <w:gridCol w:w="1035"/>
        <w:gridCol w:w="4460"/>
      </w:tblGrid>
      <w:tr w:rsidR="00712CAB" w:rsidRPr="005F4C66" w14:paraId="5896C8AA" w14:textId="77777777" w:rsidTr="00A11EC9">
        <w:trPr>
          <w:trHeight w:val="288"/>
        </w:trPr>
        <w:tc>
          <w:tcPr>
            <w:tcW w:w="1530" w:type="dxa"/>
            <w:tcBorders>
              <w:top w:val="nil"/>
              <w:left w:val="nil"/>
              <w:bottom w:val="nil"/>
              <w:right w:val="nil"/>
            </w:tcBorders>
            <w:shd w:val="clear" w:color="000000" w:fill="595959"/>
            <w:noWrap/>
            <w:vAlign w:val="bottom"/>
            <w:hideMark/>
          </w:tcPr>
          <w:p w14:paraId="59E9AA1C" w14:textId="77777777" w:rsidR="00712CAB" w:rsidRPr="005F4C66" w:rsidRDefault="00712CAB" w:rsidP="00A11EC9">
            <w:pPr>
              <w:spacing w:after="0" w:line="240" w:lineRule="auto"/>
              <w:rPr>
                <w:rFonts w:ascii="Times New Roman" w:eastAsia="Times New Roman" w:hAnsi="Times New Roman" w:cs="Times New Roman"/>
                <w:b/>
                <w:bCs/>
                <w:color w:val="FFFFFF"/>
              </w:rPr>
            </w:pPr>
            <w:r w:rsidRPr="005F4C66">
              <w:rPr>
                <w:rFonts w:ascii="Times New Roman" w:eastAsia="Times New Roman" w:hAnsi="Times New Roman" w:cs="Times New Roman"/>
                <w:b/>
                <w:bCs/>
                <w:color w:val="FFFFFF"/>
              </w:rPr>
              <w:t>Standard Field</w:t>
            </w:r>
          </w:p>
        </w:tc>
        <w:tc>
          <w:tcPr>
            <w:tcW w:w="2430" w:type="dxa"/>
            <w:tcBorders>
              <w:top w:val="nil"/>
              <w:left w:val="nil"/>
              <w:bottom w:val="nil"/>
              <w:right w:val="nil"/>
            </w:tcBorders>
            <w:shd w:val="clear" w:color="000000" w:fill="595959"/>
            <w:noWrap/>
            <w:vAlign w:val="bottom"/>
            <w:hideMark/>
          </w:tcPr>
          <w:p w14:paraId="742FD38D" w14:textId="77777777" w:rsidR="00712CAB" w:rsidRPr="005F4C66" w:rsidRDefault="00712CAB" w:rsidP="00A11EC9">
            <w:pPr>
              <w:spacing w:after="0" w:line="240" w:lineRule="auto"/>
              <w:rPr>
                <w:rFonts w:ascii="Times New Roman" w:eastAsia="Times New Roman" w:hAnsi="Times New Roman" w:cs="Times New Roman"/>
                <w:b/>
                <w:bCs/>
                <w:color w:val="FFFFFF"/>
              </w:rPr>
            </w:pPr>
            <w:r w:rsidRPr="005F4C66">
              <w:rPr>
                <w:rFonts w:ascii="Times New Roman" w:eastAsia="Times New Roman" w:hAnsi="Times New Roman" w:cs="Times New Roman"/>
                <w:b/>
                <w:bCs/>
                <w:color w:val="FFFFFF"/>
              </w:rPr>
              <w:t xml:space="preserve">Facebook </w:t>
            </w:r>
          </w:p>
        </w:tc>
        <w:tc>
          <w:tcPr>
            <w:tcW w:w="1035" w:type="dxa"/>
            <w:tcBorders>
              <w:top w:val="nil"/>
              <w:left w:val="nil"/>
              <w:bottom w:val="nil"/>
              <w:right w:val="nil"/>
            </w:tcBorders>
            <w:shd w:val="clear" w:color="000000" w:fill="595959"/>
            <w:noWrap/>
            <w:vAlign w:val="bottom"/>
            <w:hideMark/>
          </w:tcPr>
          <w:p w14:paraId="69D3D130" w14:textId="77777777" w:rsidR="00712CAB" w:rsidRPr="005F4C66" w:rsidRDefault="00712CAB" w:rsidP="00A11EC9">
            <w:pPr>
              <w:spacing w:after="0" w:line="240" w:lineRule="auto"/>
              <w:rPr>
                <w:rFonts w:ascii="Times New Roman" w:eastAsia="Times New Roman" w:hAnsi="Times New Roman" w:cs="Times New Roman"/>
                <w:b/>
                <w:bCs/>
                <w:color w:val="FFFFFF"/>
              </w:rPr>
            </w:pPr>
            <w:r w:rsidRPr="005F4C66">
              <w:rPr>
                <w:rFonts w:ascii="Times New Roman" w:eastAsia="Times New Roman" w:hAnsi="Times New Roman" w:cs="Times New Roman"/>
                <w:b/>
                <w:bCs/>
                <w:color w:val="FFFFFF"/>
              </w:rPr>
              <w:t>Twitter</w:t>
            </w:r>
          </w:p>
        </w:tc>
        <w:tc>
          <w:tcPr>
            <w:tcW w:w="4460" w:type="dxa"/>
            <w:tcBorders>
              <w:top w:val="nil"/>
              <w:left w:val="nil"/>
              <w:bottom w:val="nil"/>
              <w:right w:val="nil"/>
            </w:tcBorders>
            <w:shd w:val="clear" w:color="000000" w:fill="595959"/>
            <w:noWrap/>
            <w:vAlign w:val="bottom"/>
            <w:hideMark/>
          </w:tcPr>
          <w:p w14:paraId="7E0D2023" w14:textId="77777777" w:rsidR="00712CAB" w:rsidRPr="005F4C66" w:rsidRDefault="00712CAB" w:rsidP="00A11EC9">
            <w:pPr>
              <w:spacing w:after="0" w:line="240" w:lineRule="auto"/>
              <w:rPr>
                <w:rFonts w:ascii="Times New Roman" w:eastAsia="Times New Roman" w:hAnsi="Times New Roman" w:cs="Times New Roman"/>
                <w:b/>
                <w:bCs/>
                <w:color w:val="FFFFFF"/>
              </w:rPr>
            </w:pPr>
            <w:r w:rsidRPr="005F4C66">
              <w:rPr>
                <w:rFonts w:ascii="Times New Roman" w:eastAsia="Times New Roman" w:hAnsi="Times New Roman" w:cs="Times New Roman"/>
                <w:b/>
                <w:bCs/>
                <w:color w:val="FFFFFF"/>
              </w:rPr>
              <w:t>Description</w:t>
            </w:r>
          </w:p>
        </w:tc>
      </w:tr>
      <w:tr w:rsidR="00712CAB" w:rsidRPr="005F4C66" w14:paraId="6A14F816" w14:textId="77777777" w:rsidTr="00A11EC9">
        <w:trPr>
          <w:trHeight w:val="288"/>
        </w:trPr>
        <w:tc>
          <w:tcPr>
            <w:tcW w:w="1530" w:type="dxa"/>
            <w:tcBorders>
              <w:top w:val="nil"/>
              <w:left w:val="nil"/>
              <w:bottom w:val="nil"/>
              <w:right w:val="nil"/>
            </w:tcBorders>
            <w:shd w:val="clear" w:color="auto" w:fill="auto"/>
            <w:noWrap/>
            <w:vAlign w:val="bottom"/>
            <w:hideMark/>
          </w:tcPr>
          <w:p w14:paraId="2B9CF59B"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Source</w:t>
            </w:r>
          </w:p>
        </w:tc>
        <w:tc>
          <w:tcPr>
            <w:tcW w:w="2430" w:type="dxa"/>
            <w:tcBorders>
              <w:top w:val="nil"/>
              <w:left w:val="nil"/>
              <w:bottom w:val="nil"/>
              <w:right w:val="nil"/>
            </w:tcBorders>
            <w:shd w:val="clear" w:color="auto" w:fill="auto"/>
            <w:noWrap/>
            <w:vAlign w:val="bottom"/>
            <w:hideMark/>
          </w:tcPr>
          <w:p w14:paraId="3F86F89A"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Literal 1</w:t>
            </w:r>
          </w:p>
        </w:tc>
        <w:tc>
          <w:tcPr>
            <w:tcW w:w="1035" w:type="dxa"/>
            <w:tcBorders>
              <w:top w:val="nil"/>
              <w:left w:val="nil"/>
              <w:bottom w:val="nil"/>
              <w:right w:val="nil"/>
            </w:tcBorders>
            <w:shd w:val="clear" w:color="auto" w:fill="auto"/>
            <w:noWrap/>
            <w:vAlign w:val="bottom"/>
            <w:hideMark/>
          </w:tcPr>
          <w:p w14:paraId="37FBF5C0"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Literal 2</w:t>
            </w:r>
          </w:p>
        </w:tc>
        <w:tc>
          <w:tcPr>
            <w:tcW w:w="4460" w:type="dxa"/>
            <w:tcBorders>
              <w:top w:val="nil"/>
              <w:left w:val="nil"/>
              <w:bottom w:val="nil"/>
              <w:right w:val="nil"/>
            </w:tcBorders>
            <w:shd w:val="clear" w:color="auto" w:fill="auto"/>
            <w:noWrap/>
            <w:vAlign w:val="bottom"/>
            <w:hideMark/>
          </w:tcPr>
          <w:p w14:paraId="580F9D5E"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Data Source Id</w:t>
            </w:r>
          </w:p>
        </w:tc>
      </w:tr>
      <w:tr w:rsidR="00712CAB" w:rsidRPr="005F4C66" w14:paraId="0DCB205A" w14:textId="77777777" w:rsidTr="00A11EC9">
        <w:trPr>
          <w:trHeight w:val="288"/>
        </w:trPr>
        <w:tc>
          <w:tcPr>
            <w:tcW w:w="1530" w:type="dxa"/>
            <w:tcBorders>
              <w:top w:val="nil"/>
              <w:left w:val="nil"/>
              <w:bottom w:val="nil"/>
              <w:right w:val="nil"/>
            </w:tcBorders>
            <w:shd w:val="clear" w:color="auto" w:fill="auto"/>
            <w:noWrap/>
            <w:vAlign w:val="bottom"/>
            <w:hideMark/>
          </w:tcPr>
          <w:p w14:paraId="417E5522"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Date</w:t>
            </w:r>
          </w:p>
        </w:tc>
        <w:tc>
          <w:tcPr>
            <w:tcW w:w="2430" w:type="dxa"/>
            <w:tcBorders>
              <w:top w:val="nil"/>
              <w:left w:val="nil"/>
              <w:bottom w:val="nil"/>
              <w:right w:val="nil"/>
            </w:tcBorders>
            <w:shd w:val="clear" w:color="auto" w:fill="auto"/>
            <w:noWrap/>
            <w:vAlign w:val="bottom"/>
            <w:hideMark/>
          </w:tcPr>
          <w:p w14:paraId="2694DDD5"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Date</w:t>
            </w:r>
          </w:p>
        </w:tc>
        <w:tc>
          <w:tcPr>
            <w:tcW w:w="1035" w:type="dxa"/>
            <w:tcBorders>
              <w:top w:val="nil"/>
              <w:left w:val="nil"/>
              <w:bottom w:val="nil"/>
              <w:right w:val="nil"/>
            </w:tcBorders>
            <w:shd w:val="clear" w:color="auto" w:fill="auto"/>
            <w:noWrap/>
            <w:vAlign w:val="bottom"/>
            <w:hideMark/>
          </w:tcPr>
          <w:p w14:paraId="380EFE1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Date</w:t>
            </w:r>
          </w:p>
        </w:tc>
        <w:tc>
          <w:tcPr>
            <w:tcW w:w="4460" w:type="dxa"/>
            <w:tcBorders>
              <w:top w:val="nil"/>
              <w:left w:val="nil"/>
              <w:bottom w:val="nil"/>
              <w:right w:val="nil"/>
            </w:tcBorders>
            <w:shd w:val="clear" w:color="auto" w:fill="auto"/>
            <w:noWrap/>
            <w:vAlign w:val="bottom"/>
            <w:hideMark/>
          </w:tcPr>
          <w:p w14:paraId="323747D2"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Post or Tweet Date</w:t>
            </w:r>
          </w:p>
        </w:tc>
      </w:tr>
      <w:tr w:rsidR="00712CAB" w:rsidRPr="005F4C66" w14:paraId="22656589" w14:textId="77777777" w:rsidTr="00A11EC9">
        <w:trPr>
          <w:trHeight w:val="288"/>
        </w:trPr>
        <w:tc>
          <w:tcPr>
            <w:tcW w:w="1530" w:type="dxa"/>
            <w:tcBorders>
              <w:top w:val="nil"/>
              <w:left w:val="nil"/>
              <w:bottom w:val="nil"/>
              <w:right w:val="nil"/>
            </w:tcBorders>
            <w:shd w:val="clear" w:color="auto" w:fill="auto"/>
            <w:noWrap/>
            <w:vAlign w:val="bottom"/>
            <w:hideMark/>
          </w:tcPr>
          <w:p w14:paraId="44A4E719"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Text</w:t>
            </w:r>
          </w:p>
        </w:tc>
        <w:tc>
          <w:tcPr>
            <w:tcW w:w="2430" w:type="dxa"/>
            <w:tcBorders>
              <w:top w:val="nil"/>
              <w:left w:val="nil"/>
              <w:bottom w:val="nil"/>
              <w:right w:val="nil"/>
            </w:tcBorders>
            <w:shd w:val="clear" w:color="auto" w:fill="auto"/>
            <w:noWrap/>
            <w:vAlign w:val="bottom"/>
            <w:hideMark/>
          </w:tcPr>
          <w:p w14:paraId="05429216"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Post</w:t>
            </w:r>
          </w:p>
        </w:tc>
        <w:tc>
          <w:tcPr>
            <w:tcW w:w="1035" w:type="dxa"/>
            <w:tcBorders>
              <w:top w:val="nil"/>
              <w:left w:val="nil"/>
              <w:bottom w:val="nil"/>
              <w:right w:val="nil"/>
            </w:tcBorders>
            <w:shd w:val="clear" w:color="auto" w:fill="auto"/>
            <w:noWrap/>
            <w:vAlign w:val="bottom"/>
            <w:hideMark/>
          </w:tcPr>
          <w:p w14:paraId="65EB0DF6"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Text</w:t>
            </w:r>
          </w:p>
        </w:tc>
        <w:tc>
          <w:tcPr>
            <w:tcW w:w="4460" w:type="dxa"/>
            <w:tcBorders>
              <w:top w:val="nil"/>
              <w:left w:val="nil"/>
              <w:bottom w:val="nil"/>
              <w:right w:val="nil"/>
            </w:tcBorders>
            <w:shd w:val="clear" w:color="auto" w:fill="auto"/>
            <w:noWrap/>
            <w:vAlign w:val="bottom"/>
            <w:hideMark/>
          </w:tcPr>
          <w:p w14:paraId="05838A83"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Text</w:t>
            </w:r>
          </w:p>
        </w:tc>
      </w:tr>
      <w:tr w:rsidR="00712CAB" w:rsidRPr="005F4C66" w14:paraId="49D083A3" w14:textId="77777777" w:rsidTr="00A11EC9">
        <w:trPr>
          <w:trHeight w:val="288"/>
        </w:trPr>
        <w:tc>
          <w:tcPr>
            <w:tcW w:w="1530" w:type="dxa"/>
            <w:tcBorders>
              <w:top w:val="nil"/>
              <w:left w:val="nil"/>
              <w:bottom w:val="nil"/>
              <w:right w:val="nil"/>
            </w:tcBorders>
            <w:shd w:val="clear" w:color="auto" w:fill="auto"/>
            <w:noWrap/>
            <w:vAlign w:val="bottom"/>
            <w:hideMark/>
          </w:tcPr>
          <w:p w14:paraId="26F4F71D"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Shares</w:t>
            </w:r>
          </w:p>
        </w:tc>
        <w:tc>
          <w:tcPr>
            <w:tcW w:w="2430" w:type="dxa"/>
            <w:tcBorders>
              <w:top w:val="nil"/>
              <w:left w:val="nil"/>
              <w:bottom w:val="nil"/>
              <w:right w:val="nil"/>
            </w:tcBorders>
            <w:shd w:val="clear" w:color="auto" w:fill="auto"/>
            <w:noWrap/>
            <w:vAlign w:val="bottom"/>
            <w:hideMark/>
          </w:tcPr>
          <w:p w14:paraId="1EB8CBCF"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No. of Share</w:t>
            </w:r>
          </w:p>
        </w:tc>
        <w:tc>
          <w:tcPr>
            <w:tcW w:w="1035" w:type="dxa"/>
            <w:tcBorders>
              <w:top w:val="nil"/>
              <w:left w:val="nil"/>
              <w:bottom w:val="nil"/>
              <w:right w:val="nil"/>
            </w:tcBorders>
            <w:shd w:val="clear" w:color="auto" w:fill="auto"/>
            <w:noWrap/>
            <w:vAlign w:val="bottom"/>
            <w:hideMark/>
          </w:tcPr>
          <w:p w14:paraId="326F877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retweets</w:t>
            </w:r>
          </w:p>
        </w:tc>
        <w:tc>
          <w:tcPr>
            <w:tcW w:w="4460" w:type="dxa"/>
            <w:tcBorders>
              <w:top w:val="nil"/>
              <w:left w:val="nil"/>
              <w:bottom w:val="nil"/>
              <w:right w:val="nil"/>
            </w:tcBorders>
            <w:shd w:val="clear" w:color="auto" w:fill="auto"/>
            <w:noWrap/>
            <w:vAlign w:val="bottom"/>
            <w:hideMark/>
          </w:tcPr>
          <w:p w14:paraId="7BAD7E3A"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Number of times post was shared by users</w:t>
            </w:r>
          </w:p>
        </w:tc>
      </w:tr>
      <w:tr w:rsidR="00712CAB" w:rsidRPr="005F4C66" w14:paraId="4C6EE85F" w14:textId="77777777" w:rsidTr="00A11EC9">
        <w:trPr>
          <w:trHeight w:val="288"/>
        </w:trPr>
        <w:tc>
          <w:tcPr>
            <w:tcW w:w="1530" w:type="dxa"/>
            <w:tcBorders>
              <w:top w:val="nil"/>
              <w:left w:val="nil"/>
              <w:bottom w:val="nil"/>
              <w:right w:val="nil"/>
            </w:tcBorders>
            <w:shd w:val="clear" w:color="auto" w:fill="auto"/>
            <w:noWrap/>
            <w:vAlign w:val="bottom"/>
            <w:hideMark/>
          </w:tcPr>
          <w:p w14:paraId="5F56D4C3"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Likes</w:t>
            </w:r>
          </w:p>
        </w:tc>
        <w:tc>
          <w:tcPr>
            <w:tcW w:w="2430" w:type="dxa"/>
            <w:tcBorders>
              <w:top w:val="nil"/>
              <w:left w:val="nil"/>
              <w:bottom w:val="nil"/>
              <w:right w:val="nil"/>
            </w:tcBorders>
            <w:shd w:val="clear" w:color="auto" w:fill="auto"/>
            <w:noWrap/>
            <w:vAlign w:val="bottom"/>
            <w:hideMark/>
          </w:tcPr>
          <w:p w14:paraId="212D20C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No. of Likes</w:t>
            </w:r>
          </w:p>
        </w:tc>
        <w:tc>
          <w:tcPr>
            <w:tcW w:w="1035" w:type="dxa"/>
            <w:tcBorders>
              <w:top w:val="nil"/>
              <w:left w:val="nil"/>
              <w:bottom w:val="nil"/>
              <w:right w:val="nil"/>
            </w:tcBorders>
            <w:shd w:val="clear" w:color="auto" w:fill="auto"/>
            <w:noWrap/>
            <w:vAlign w:val="bottom"/>
            <w:hideMark/>
          </w:tcPr>
          <w:p w14:paraId="5B4FF16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Favorites</w:t>
            </w:r>
          </w:p>
        </w:tc>
        <w:tc>
          <w:tcPr>
            <w:tcW w:w="4460" w:type="dxa"/>
            <w:tcBorders>
              <w:top w:val="nil"/>
              <w:left w:val="nil"/>
              <w:bottom w:val="nil"/>
              <w:right w:val="nil"/>
            </w:tcBorders>
            <w:shd w:val="clear" w:color="auto" w:fill="auto"/>
            <w:noWrap/>
            <w:vAlign w:val="bottom"/>
            <w:hideMark/>
          </w:tcPr>
          <w:p w14:paraId="24EDA8B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Number of times post was liked by users</w:t>
            </w:r>
          </w:p>
        </w:tc>
      </w:tr>
      <w:tr w:rsidR="00712CAB" w:rsidRPr="005F4C66" w14:paraId="24040690" w14:textId="77777777" w:rsidTr="00A11EC9">
        <w:trPr>
          <w:trHeight w:val="288"/>
        </w:trPr>
        <w:tc>
          <w:tcPr>
            <w:tcW w:w="1530" w:type="dxa"/>
            <w:tcBorders>
              <w:top w:val="nil"/>
              <w:left w:val="nil"/>
              <w:bottom w:val="nil"/>
              <w:right w:val="nil"/>
            </w:tcBorders>
            <w:shd w:val="clear" w:color="auto" w:fill="auto"/>
            <w:noWrap/>
            <w:vAlign w:val="bottom"/>
            <w:hideMark/>
          </w:tcPr>
          <w:p w14:paraId="55D56791" w14:textId="77777777" w:rsidR="00712CAB" w:rsidRPr="005F4C66" w:rsidRDefault="00712CAB" w:rsidP="00A11EC9">
            <w:pPr>
              <w:spacing w:after="0" w:line="240" w:lineRule="auto"/>
              <w:rPr>
                <w:rFonts w:ascii="Times New Roman" w:eastAsia="Times New Roman" w:hAnsi="Times New Roman" w:cs="Times New Roman"/>
                <w:b/>
                <w:bCs/>
                <w:color w:val="000000"/>
              </w:rPr>
            </w:pPr>
            <w:r w:rsidRPr="005F4C66">
              <w:rPr>
                <w:rFonts w:ascii="Times New Roman" w:eastAsia="Times New Roman" w:hAnsi="Times New Roman" w:cs="Times New Roman"/>
                <w:b/>
                <w:bCs/>
                <w:color w:val="000000"/>
              </w:rPr>
              <w:t>Comments</w:t>
            </w:r>
          </w:p>
        </w:tc>
        <w:tc>
          <w:tcPr>
            <w:tcW w:w="2430" w:type="dxa"/>
            <w:tcBorders>
              <w:top w:val="nil"/>
              <w:left w:val="nil"/>
              <w:bottom w:val="nil"/>
              <w:right w:val="nil"/>
            </w:tcBorders>
            <w:shd w:val="clear" w:color="auto" w:fill="auto"/>
            <w:noWrap/>
            <w:vAlign w:val="bottom"/>
            <w:hideMark/>
          </w:tcPr>
          <w:p w14:paraId="76F30475"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No. of Comments</w:t>
            </w:r>
          </w:p>
        </w:tc>
        <w:tc>
          <w:tcPr>
            <w:tcW w:w="1035" w:type="dxa"/>
            <w:tcBorders>
              <w:top w:val="nil"/>
              <w:left w:val="nil"/>
              <w:bottom w:val="nil"/>
              <w:right w:val="nil"/>
            </w:tcBorders>
            <w:shd w:val="clear" w:color="auto" w:fill="auto"/>
            <w:noWrap/>
            <w:vAlign w:val="bottom"/>
            <w:hideMark/>
          </w:tcPr>
          <w:p w14:paraId="63FEF416"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N/A</w:t>
            </w:r>
          </w:p>
        </w:tc>
        <w:tc>
          <w:tcPr>
            <w:tcW w:w="4460" w:type="dxa"/>
            <w:tcBorders>
              <w:top w:val="nil"/>
              <w:left w:val="nil"/>
              <w:bottom w:val="nil"/>
              <w:right w:val="nil"/>
            </w:tcBorders>
            <w:shd w:val="clear" w:color="auto" w:fill="auto"/>
            <w:noWrap/>
            <w:vAlign w:val="bottom"/>
            <w:hideMark/>
          </w:tcPr>
          <w:p w14:paraId="46E6EC4C" w14:textId="77777777" w:rsidR="00712CAB" w:rsidRPr="005F4C66" w:rsidRDefault="00712CAB" w:rsidP="00A11EC9">
            <w:pPr>
              <w:spacing w:after="0" w:line="240" w:lineRule="auto"/>
              <w:rPr>
                <w:rFonts w:ascii="Times New Roman" w:eastAsia="Times New Roman" w:hAnsi="Times New Roman" w:cs="Times New Roman"/>
                <w:color w:val="000000"/>
              </w:rPr>
            </w:pPr>
            <w:r w:rsidRPr="005F4C66">
              <w:rPr>
                <w:rFonts w:ascii="Times New Roman" w:eastAsia="Times New Roman" w:hAnsi="Times New Roman" w:cs="Times New Roman"/>
                <w:color w:val="000000"/>
              </w:rPr>
              <w:t>Number of comments (Facebook only)</w:t>
            </w:r>
          </w:p>
        </w:tc>
      </w:tr>
    </w:tbl>
    <w:p w14:paraId="41C2882C" w14:textId="77777777" w:rsidR="00725F8F" w:rsidRPr="00725F8F" w:rsidRDefault="00725F8F" w:rsidP="00725F8F"/>
    <w:p w14:paraId="5EEEC930" w14:textId="207787CD"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lastRenderedPageBreak/>
        <w:t>Apply Text clean transformation to remove all non-readable characters</w:t>
      </w:r>
      <w:r w:rsidR="00A500AB" w:rsidRPr="00A500AB">
        <w:rPr>
          <w:rFonts w:ascii="Times New Roman" w:hAnsi="Times New Roman" w:cs="Times New Roman"/>
          <w:sz w:val="24"/>
          <w:szCs w:val="24"/>
        </w:rPr>
        <w:t>.</w:t>
      </w:r>
    </w:p>
    <w:p w14:paraId="09A9220A" w14:textId="4DD152BD"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Remove all commas from text, in case data needs to be exported as CSV</w:t>
      </w:r>
      <w:r w:rsidR="00A500AB" w:rsidRPr="00A500AB">
        <w:rPr>
          <w:rFonts w:ascii="Times New Roman" w:hAnsi="Times New Roman" w:cs="Times New Roman"/>
          <w:sz w:val="24"/>
          <w:szCs w:val="24"/>
        </w:rPr>
        <w:t>.</w:t>
      </w:r>
      <w:r w:rsidRPr="00A500AB">
        <w:rPr>
          <w:rFonts w:ascii="Times New Roman" w:hAnsi="Times New Roman" w:cs="Times New Roman"/>
          <w:sz w:val="24"/>
          <w:szCs w:val="24"/>
        </w:rPr>
        <w:t xml:space="preserve"> </w:t>
      </w:r>
    </w:p>
    <w:p w14:paraId="388B86D1" w14:textId="36B4E9EA" w:rsidR="00725F8F" w:rsidRPr="00A500AB"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Change all text to lowercase, for future Text Topic Modeling</w:t>
      </w:r>
      <w:r w:rsidR="00A500AB" w:rsidRPr="00A500AB">
        <w:rPr>
          <w:rFonts w:ascii="Times New Roman" w:hAnsi="Times New Roman" w:cs="Times New Roman"/>
          <w:sz w:val="24"/>
          <w:szCs w:val="24"/>
        </w:rPr>
        <w:t>.</w:t>
      </w:r>
    </w:p>
    <w:p w14:paraId="0A835D5A" w14:textId="5DBD5C75" w:rsidR="00760D48" w:rsidRPr="006800A4" w:rsidRDefault="00725F8F" w:rsidP="006F2098">
      <w:pPr>
        <w:pStyle w:val="ListParagraph"/>
        <w:numPr>
          <w:ilvl w:val="0"/>
          <w:numId w:val="8"/>
        </w:numPr>
        <w:jc w:val="both"/>
        <w:rPr>
          <w:rFonts w:ascii="Times New Roman" w:hAnsi="Times New Roman" w:cs="Times New Roman"/>
          <w:sz w:val="24"/>
          <w:szCs w:val="24"/>
        </w:rPr>
      </w:pPr>
      <w:r w:rsidRPr="00A500AB">
        <w:rPr>
          <w:rFonts w:ascii="Times New Roman" w:hAnsi="Times New Roman" w:cs="Times New Roman"/>
          <w:sz w:val="24"/>
          <w:szCs w:val="24"/>
        </w:rPr>
        <w:t>Publish Shaped Data as Excel Sheets in the same workbook (Load to Table option in query)</w:t>
      </w:r>
      <w:r w:rsidR="006800A4">
        <w:rPr>
          <w:rFonts w:ascii="Times New Roman" w:hAnsi="Times New Roman" w:cs="Times New Roman"/>
          <w:sz w:val="24"/>
          <w:szCs w:val="24"/>
        </w:rPr>
        <w:t>.</w:t>
      </w:r>
    </w:p>
    <w:p w14:paraId="4F4BEDDE" w14:textId="47570162" w:rsidR="0027E9CF" w:rsidRDefault="0027E9CF" w:rsidP="00615851">
      <w:pPr>
        <w:pStyle w:val="Heading2"/>
        <w:spacing w:after="60"/>
      </w:pPr>
      <w:bookmarkStart w:id="15" w:name="_Toc55841221"/>
      <w:r>
        <w:t>Topic Modeling</w:t>
      </w:r>
      <w:r w:rsidR="740DE718">
        <w:t xml:space="preserve"> and Text Classification</w:t>
      </w:r>
      <w:bookmarkEnd w:id="15"/>
    </w:p>
    <w:p w14:paraId="4B0E684D" w14:textId="77777777" w:rsidR="00C53132" w:rsidRDefault="0011767D" w:rsidP="00615851">
      <w:pPr>
        <w:spacing w:after="60"/>
        <w:jc w:val="both"/>
        <w:rPr>
          <w:rFonts w:ascii="Times New Roman" w:hAnsi="Times New Roman" w:cs="Times New Roman"/>
          <w:sz w:val="24"/>
          <w:szCs w:val="24"/>
        </w:rPr>
      </w:pPr>
      <w:r w:rsidRPr="0011767D">
        <w:rPr>
          <w:rFonts w:ascii="Times New Roman" w:hAnsi="Times New Roman" w:cs="Times New Roman"/>
          <w:sz w:val="24"/>
          <w:szCs w:val="24"/>
        </w:rPr>
        <w:t>Topic Modeling is defined as a technique to automatically identify topics in a corpus (collection of texts). The technique requires the use of some Unsupervised Machine Learning algorithm to read the text and identify topics and keywords without human intervention.</w:t>
      </w:r>
    </w:p>
    <w:p w14:paraId="2B4EE449" w14:textId="402B3489" w:rsidR="0011767D" w:rsidRPr="0011767D" w:rsidRDefault="00C53132" w:rsidP="00615851">
      <w:pPr>
        <w:pStyle w:val="Heading3"/>
        <w:spacing w:after="60"/>
      </w:pPr>
      <w:bookmarkStart w:id="16" w:name="_Toc55841222"/>
      <w:r>
        <w:t>Latent Diri</w:t>
      </w:r>
      <w:r w:rsidR="00E75038">
        <w:t>chlet Allocation (LDA)</w:t>
      </w:r>
      <w:bookmarkEnd w:id="16"/>
      <w:r w:rsidR="0011767D" w:rsidRPr="0011767D">
        <w:t xml:space="preserve"> </w:t>
      </w:r>
    </w:p>
    <w:p w14:paraId="7FFFB817" w14:textId="77777777" w:rsidR="00FF62C0" w:rsidRDefault="0011767D" w:rsidP="00615851">
      <w:pPr>
        <w:spacing w:after="60"/>
        <w:jc w:val="both"/>
        <w:rPr>
          <w:rFonts w:ascii="Times New Roman" w:hAnsi="Times New Roman" w:cs="Times New Roman"/>
          <w:sz w:val="24"/>
          <w:szCs w:val="24"/>
        </w:rPr>
      </w:pPr>
      <w:r w:rsidRPr="0011767D">
        <w:rPr>
          <w:rFonts w:ascii="Times New Roman" w:hAnsi="Times New Roman" w:cs="Times New Roman"/>
          <w:sz w:val="24"/>
          <w:szCs w:val="24"/>
        </w:rPr>
        <w:t xml:space="preserve">A popular algorithm for Topic Modeling is Latent Dirichlet Allocation (LDA). The algorithm is offered in several popular open source Python Libraries, including </w:t>
      </w:r>
      <w:proofErr w:type="spellStart"/>
      <w:r w:rsidRPr="0011767D">
        <w:rPr>
          <w:rFonts w:ascii="Times New Roman" w:hAnsi="Times New Roman" w:cs="Times New Roman"/>
          <w:sz w:val="24"/>
          <w:szCs w:val="24"/>
        </w:rPr>
        <w:t>Gensim</w:t>
      </w:r>
      <w:proofErr w:type="spellEnd"/>
      <w:r w:rsidRPr="0011767D">
        <w:rPr>
          <w:rFonts w:ascii="Times New Roman" w:hAnsi="Times New Roman" w:cs="Times New Roman"/>
          <w:sz w:val="24"/>
          <w:szCs w:val="24"/>
        </w:rPr>
        <w:t xml:space="preserve"> and </w:t>
      </w:r>
      <w:proofErr w:type="spellStart"/>
      <w:r w:rsidRPr="0011767D">
        <w:rPr>
          <w:rFonts w:ascii="Times New Roman" w:hAnsi="Times New Roman" w:cs="Times New Roman"/>
          <w:sz w:val="24"/>
          <w:szCs w:val="24"/>
        </w:rPr>
        <w:t>Keras</w:t>
      </w:r>
      <w:proofErr w:type="spellEnd"/>
      <w:r w:rsidRPr="0011767D">
        <w:rPr>
          <w:rFonts w:ascii="Times New Roman" w:hAnsi="Times New Roman" w:cs="Times New Roman"/>
          <w:sz w:val="24"/>
          <w:szCs w:val="24"/>
        </w:rPr>
        <w:t>.</w:t>
      </w:r>
    </w:p>
    <w:p w14:paraId="6DF1C5BF" w14:textId="77777777" w:rsidR="00FF62C0" w:rsidRPr="00FF62C0" w:rsidRDefault="00FF62C0" w:rsidP="006F2098">
      <w:pPr>
        <w:jc w:val="both"/>
        <w:rPr>
          <w:rStyle w:val="eop"/>
          <w:rFonts w:ascii="Times New Roman" w:hAnsi="Times New Roman" w:cs="Times New Roman"/>
          <w:sz w:val="24"/>
          <w:szCs w:val="24"/>
        </w:rPr>
      </w:pPr>
      <w:r w:rsidRPr="00FF62C0">
        <w:rPr>
          <w:rStyle w:val="normaltextrun"/>
          <w:rFonts w:ascii="Times New Roman" w:hAnsi="Times New Roman" w:cs="Times New Roman"/>
          <w:sz w:val="24"/>
          <w:szCs w:val="24"/>
        </w:rPr>
        <w:t>Topic Modeling with LDA “builds a topic per document model and words per topic model, modeled as Dirichlet distributions </w:t>
      </w:r>
      <w:r w:rsidRPr="00FF62C0">
        <w:rPr>
          <w:rStyle w:val="superscript"/>
          <w:rFonts w:ascii="Times New Roman" w:hAnsi="Times New Roman" w:cs="Times New Roman"/>
          <w:sz w:val="24"/>
          <w:szCs w:val="24"/>
          <w:vertAlign w:val="superscript"/>
        </w:rPr>
        <w:t>1</w:t>
      </w:r>
      <w:r w:rsidRPr="00FF62C0">
        <w:rPr>
          <w:rStyle w:val="normaltextrun"/>
          <w:rFonts w:ascii="Times New Roman" w:hAnsi="Times New Roman" w:cs="Times New Roman"/>
          <w:sz w:val="24"/>
          <w:szCs w:val="24"/>
        </w:rPr>
        <w:t>” (Li, 2020), and the algorithm works in two steps:</w:t>
      </w:r>
      <w:r w:rsidRPr="00FF62C0">
        <w:rPr>
          <w:rStyle w:val="eop"/>
          <w:rFonts w:ascii="Times New Roman" w:hAnsi="Times New Roman" w:cs="Times New Roman"/>
          <w:sz w:val="24"/>
          <w:szCs w:val="24"/>
        </w:rPr>
        <w:t> </w:t>
      </w:r>
    </w:p>
    <w:p w14:paraId="564FA36C" w14:textId="77777777" w:rsidR="00FF62C0" w:rsidRPr="00FF62C0" w:rsidRDefault="00FF62C0" w:rsidP="006F2098">
      <w:pPr>
        <w:jc w:val="both"/>
        <w:rPr>
          <w:rStyle w:val="eop"/>
          <w:rFonts w:ascii="Times New Roman" w:hAnsi="Times New Roman" w:cs="Times New Roman"/>
          <w:sz w:val="24"/>
          <w:szCs w:val="24"/>
        </w:rPr>
      </w:pPr>
      <w:r w:rsidRPr="00FF62C0">
        <w:rPr>
          <w:rStyle w:val="normaltextrun"/>
          <w:rFonts w:ascii="Times New Roman" w:hAnsi="Times New Roman" w:cs="Times New Roman"/>
          <w:sz w:val="24"/>
          <w:szCs w:val="24"/>
        </w:rPr>
        <w:t>First, the algorithm detects a set of topics across all documents. Each topic consists of a set of words selected based on the calculated probability of those words appearing together. In a large corpus, the top </w:t>
      </w:r>
      <w:r w:rsidRPr="00FF62C0">
        <w:rPr>
          <w:rStyle w:val="normaltextrun"/>
          <w:rFonts w:ascii="Times New Roman" w:hAnsi="Times New Roman" w:cs="Times New Roman"/>
          <w:i/>
          <w:iCs/>
          <w:sz w:val="24"/>
          <w:szCs w:val="24"/>
        </w:rPr>
        <w:t>x</w:t>
      </w:r>
      <w:r w:rsidRPr="00FF62C0">
        <w:rPr>
          <w:rStyle w:val="normaltextrun"/>
          <w:rFonts w:ascii="Times New Roman" w:hAnsi="Times New Roman" w:cs="Times New Roman"/>
          <w:sz w:val="24"/>
          <w:szCs w:val="24"/>
        </w:rPr>
        <w:t> words are selected to represent a topic. </w:t>
      </w:r>
      <w:r w:rsidRPr="00FF62C0">
        <w:rPr>
          <w:rStyle w:val="eop"/>
          <w:rFonts w:ascii="Times New Roman" w:hAnsi="Times New Roman" w:cs="Times New Roman"/>
          <w:sz w:val="24"/>
          <w:szCs w:val="24"/>
        </w:rPr>
        <w:t> </w:t>
      </w:r>
    </w:p>
    <w:p w14:paraId="29538DA2" w14:textId="2C834BF4" w:rsidR="00FF62C0" w:rsidRDefault="00FF62C0" w:rsidP="006F2098">
      <w:pPr>
        <w:jc w:val="both"/>
        <w:rPr>
          <w:rFonts w:ascii="Times New Roman" w:hAnsi="Times New Roman" w:cs="Times New Roman"/>
          <w:sz w:val="24"/>
          <w:szCs w:val="24"/>
        </w:rPr>
      </w:pPr>
      <w:r w:rsidRPr="00FF62C0">
        <w:rPr>
          <w:rStyle w:val="normaltextrun"/>
          <w:rFonts w:ascii="Times New Roman" w:hAnsi="Times New Roman" w:cs="Times New Roman"/>
          <w:sz w:val="24"/>
          <w:szCs w:val="24"/>
        </w:rPr>
        <w:t>Second, the algorithm evaluates each </w:t>
      </w:r>
      <w:r w:rsidRPr="00FF62C0">
        <w:rPr>
          <w:rStyle w:val="normaltextrun"/>
          <w:rFonts w:ascii="Times New Roman" w:hAnsi="Times New Roman" w:cs="Times New Roman"/>
          <w:i/>
          <w:iCs/>
          <w:sz w:val="24"/>
          <w:szCs w:val="24"/>
        </w:rPr>
        <w:t>document</w:t>
      </w:r>
      <w:r w:rsidRPr="00FF62C0">
        <w:rPr>
          <w:rStyle w:val="normaltextrun"/>
          <w:rFonts w:ascii="Times New Roman" w:hAnsi="Times New Roman" w:cs="Times New Roman"/>
          <w:sz w:val="24"/>
          <w:szCs w:val="24"/>
        </w:rPr>
        <w:t> (in our case, each post is a document) against the list of topics. A probability distribution is calculated that results in a match score to each topic. For example, if we had 3 topics, document A might be scored as 60% topic 1, 35% topic 2 and 5% topic 3.</w:t>
      </w:r>
      <w:r w:rsidRPr="00FF62C0">
        <w:rPr>
          <w:rStyle w:val="eop"/>
          <w:rFonts w:ascii="Times New Roman" w:hAnsi="Times New Roman" w:cs="Times New Roman"/>
          <w:sz w:val="24"/>
          <w:szCs w:val="24"/>
        </w:rPr>
        <w:t> </w:t>
      </w:r>
    </w:p>
    <w:p w14:paraId="00E61A4F" w14:textId="0984CC79" w:rsidR="00825B91" w:rsidRPr="00DE2201" w:rsidRDefault="00034083" w:rsidP="006800A4">
      <w:pPr>
        <w:rPr>
          <w:rFonts w:ascii="Times New Roman" w:hAnsi="Times New Roman" w:cs="Times New Roman"/>
          <w:color w:val="000000"/>
          <w:sz w:val="24"/>
          <w:szCs w:val="24"/>
          <w:shd w:val="clear" w:color="auto" w:fill="FFFFFF"/>
        </w:rPr>
      </w:pPr>
      <w:r>
        <w:rPr>
          <w:rFonts w:ascii="Times New Roman" w:hAnsi="Times New Roman" w:cs="Times New Roman"/>
          <w:noProof/>
          <w:sz w:val="24"/>
          <w:szCs w:val="24"/>
        </w:rPr>
        <w:drawing>
          <wp:anchor distT="0" distB="0" distL="114300" distR="114300" simplePos="0" relativeHeight="251658241" behindDoc="0" locked="0" layoutInCell="1" allowOverlap="1" wp14:anchorId="36C2084B" wp14:editId="00F93F28">
            <wp:simplePos x="0" y="0"/>
            <wp:positionH relativeFrom="column">
              <wp:posOffset>2268220</wp:posOffset>
            </wp:positionH>
            <wp:positionV relativeFrom="paragraph">
              <wp:posOffset>262890</wp:posOffset>
            </wp:positionV>
            <wp:extent cx="3566795" cy="579120"/>
            <wp:effectExtent l="152400" t="152400" r="357505" b="354330"/>
            <wp:wrapThrough wrapText="bothSides">
              <wp:wrapPolygon edited="0">
                <wp:start x="461" y="-5684"/>
                <wp:lineTo x="-923" y="-4263"/>
                <wp:lineTo x="-923" y="24158"/>
                <wp:lineTo x="-231" y="29842"/>
                <wp:lineTo x="1038" y="32684"/>
                <wp:lineTo x="1154" y="34105"/>
                <wp:lineTo x="21573" y="34105"/>
                <wp:lineTo x="21688" y="32684"/>
                <wp:lineTo x="22957" y="29842"/>
                <wp:lineTo x="23650" y="19184"/>
                <wp:lineTo x="23650" y="7105"/>
                <wp:lineTo x="22265" y="-3553"/>
                <wp:lineTo x="22150" y="-5684"/>
                <wp:lineTo x="461" y="-5684"/>
              </wp:wrapPolygon>
            </wp:wrapThrough>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66795" cy="579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C0F82">
        <w:rPr>
          <w:noProof/>
        </w:rPr>
        <mc:AlternateContent>
          <mc:Choice Requires="wps">
            <w:drawing>
              <wp:anchor distT="0" distB="0" distL="114300" distR="114300" simplePos="0" relativeHeight="251658242" behindDoc="0" locked="0" layoutInCell="1" allowOverlap="1" wp14:anchorId="1C80C076" wp14:editId="4488F0C7">
                <wp:simplePos x="0" y="0"/>
                <wp:positionH relativeFrom="column">
                  <wp:posOffset>1402080</wp:posOffset>
                </wp:positionH>
                <wp:positionV relativeFrom="paragraph">
                  <wp:posOffset>1005840</wp:posOffset>
                </wp:positionV>
                <wp:extent cx="436499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3C5309E2" w14:textId="559B4A79" w:rsidR="00FC0DF0" w:rsidRPr="00F319C2" w:rsidRDefault="00FC0DF0" w:rsidP="000C0F82">
                            <w:pPr>
                              <w:pStyle w:val="Caption"/>
                              <w:jc w:val="right"/>
                              <w:rPr>
                                <w:rFonts w:ascii="Times New Roman" w:hAnsi="Times New Roman" w:cs="Times New Roman"/>
                                <w:noProof/>
                                <w:sz w:val="24"/>
                                <w:szCs w:val="24"/>
                              </w:rPr>
                            </w:pPr>
                            <w:r>
                              <w:t xml:space="preserve">Figure </w:t>
                            </w:r>
                            <w:r>
                              <w:fldChar w:fldCharType="begin"/>
                            </w:r>
                            <w:r>
                              <w:instrText>SEQ Figure \* ARABIC</w:instrText>
                            </w:r>
                            <w:r>
                              <w:fldChar w:fldCharType="separate"/>
                            </w:r>
                            <w:r w:rsidR="001F4CC7">
                              <w:rPr>
                                <w:noProof/>
                              </w:rPr>
                              <w:t>4</w:t>
                            </w:r>
                            <w:r>
                              <w:fldChar w:fldCharType="end"/>
                            </w:r>
                            <w:r>
                              <w:t>: LDA Topic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0C076" id="Text Box 9" o:spid="_x0000_s1032" type="#_x0000_t202" style="position:absolute;margin-left:110.4pt;margin-top:79.2pt;width:343.7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WS6LgIAAGQEAAAOAAAAZHJzL2Uyb0RvYy54bWysVMFu2zAMvQ/YPwi6L07aLF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zOmRUN&#10;SbRTXWCfoWPzyE7rfE5JW0dpoSM3qTz4PTkj6K7CJn4JDqM48Xy+chuLSXJOb2fT+ZxCkmKz24+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" stroked="f">
                <v:textbox style="mso-fit-shape-to-text:t" inset="0,0,0,0">
                  <w:txbxContent>
                    <w:p w14:paraId="3C5309E2" w14:textId="559B4A79" w:rsidR="00FC0DF0" w:rsidRPr="00F319C2" w:rsidRDefault="00FC0DF0" w:rsidP="000C0F82">
                      <w:pPr>
                        <w:pStyle w:val="Caption"/>
                        <w:jc w:val="right"/>
                        <w:rPr>
                          <w:rFonts w:ascii="Times New Roman" w:hAnsi="Times New Roman" w:cs="Times New Roman"/>
                          <w:noProof/>
                          <w:sz w:val="24"/>
                          <w:szCs w:val="24"/>
                        </w:rPr>
                      </w:pPr>
                      <w:r>
                        <w:t xml:space="preserve">Figure </w:t>
                      </w:r>
                      <w:r>
                        <w:fldChar w:fldCharType="begin"/>
                      </w:r>
                      <w:r>
                        <w:instrText>SEQ Figure \* ARABIC</w:instrText>
                      </w:r>
                      <w:r>
                        <w:fldChar w:fldCharType="separate"/>
                      </w:r>
                      <w:r w:rsidR="001F4CC7">
                        <w:rPr>
                          <w:noProof/>
                        </w:rPr>
                        <w:t>4</w:t>
                      </w:r>
                      <w:r>
                        <w:fldChar w:fldCharType="end"/>
                      </w:r>
                      <w:r>
                        <w:t>: LDA Topic Modeling</w:t>
                      </w:r>
                    </w:p>
                  </w:txbxContent>
                </v:textbox>
                <w10:wrap type="through"/>
              </v:shape>
            </w:pict>
          </mc:Fallback>
        </mc:AlternateContent>
      </w:r>
      <w:r w:rsidR="009952C0">
        <w:rPr>
          <w:rFonts w:ascii="Times New Roman" w:hAnsi="Times New Roman" w:cs="Times New Roman"/>
          <w:color w:val="000000"/>
          <w:sz w:val="24"/>
          <w:szCs w:val="24"/>
          <w:shd w:val="clear" w:color="auto" w:fill="FFFFFF"/>
        </w:rPr>
        <w:t xml:space="preserve">Initially, topic modeling was completed using LDA. </w:t>
      </w:r>
      <w:r w:rsidR="00A11928" w:rsidRPr="00A11928">
        <w:rPr>
          <w:rFonts w:ascii="Times New Roman" w:hAnsi="Times New Roman" w:cs="Times New Roman"/>
          <w:color w:val="000000"/>
          <w:sz w:val="24"/>
          <w:szCs w:val="24"/>
          <w:shd w:val="clear" w:color="auto" w:fill="FFFFFF"/>
        </w:rPr>
        <w:t>Execution</w:t>
      </w:r>
      <w:r w:rsidR="00DE2201">
        <w:rPr>
          <w:rFonts w:ascii="Times New Roman" w:hAnsi="Times New Roman" w:cs="Times New Roman"/>
          <w:color w:val="000000"/>
          <w:sz w:val="24"/>
          <w:szCs w:val="24"/>
          <w:shd w:val="clear" w:color="auto" w:fill="FFFFFF"/>
        </w:rPr>
        <w:t xml:space="preserve"> </w:t>
      </w:r>
      <w:r w:rsidR="00012564">
        <w:rPr>
          <w:rFonts w:ascii="Times New Roman" w:hAnsi="Times New Roman" w:cs="Times New Roman"/>
          <w:color w:val="000000"/>
          <w:sz w:val="24"/>
          <w:szCs w:val="24"/>
          <w:shd w:val="clear" w:color="auto" w:fill="FFFFFF"/>
        </w:rPr>
        <w:t>of</w:t>
      </w:r>
      <w:r w:rsidR="00A11928" w:rsidRPr="00A11928">
        <w:rPr>
          <w:rFonts w:ascii="Times New Roman" w:hAnsi="Times New Roman" w:cs="Times New Roman"/>
          <w:color w:val="000000"/>
          <w:sz w:val="24"/>
          <w:szCs w:val="24"/>
          <w:shd w:val="clear" w:color="auto" w:fill="FFFFFF"/>
        </w:rPr>
        <w:t xml:space="preserve"> the </w:t>
      </w:r>
      <w:proofErr w:type="spellStart"/>
      <w:r w:rsidR="00A11928" w:rsidRPr="00A11928">
        <w:rPr>
          <w:rFonts w:ascii="Times New Roman" w:hAnsi="Times New Roman" w:cs="Times New Roman"/>
          <w:color w:val="000000"/>
          <w:sz w:val="24"/>
          <w:szCs w:val="24"/>
          <w:shd w:val="clear" w:color="auto" w:fill="FFFFFF"/>
        </w:rPr>
        <w:t>Gensim</w:t>
      </w:r>
      <w:proofErr w:type="spellEnd"/>
      <w:r w:rsidR="00A11928" w:rsidRPr="00A11928">
        <w:rPr>
          <w:rFonts w:ascii="Times New Roman" w:hAnsi="Times New Roman" w:cs="Times New Roman"/>
          <w:color w:val="000000"/>
          <w:sz w:val="24"/>
          <w:szCs w:val="24"/>
          <w:shd w:val="clear" w:color="auto" w:fill="FFFFFF"/>
        </w:rPr>
        <w:t> implementation of LDA is as simple as cleaning up the text and instantiating the model in Python: </w:t>
      </w:r>
    </w:p>
    <w:p w14:paraId="102F9ADB" w14:textId="5421D426" w:rsidR="00034083" w:rsidRPr="00DB198A" w:rsidRDefault="00034083" w:rsidP="006F2098">
      <w:pPr>
        <w:jc w:val="both"/>
        <w:rPr>
          <w:rFonts w:ascii="Times New Roman" w:hAnsi="Times New Roman" w:cs="Times New Roman"/>
          <w:sz w:val="24"/>
          <w:szCs w:val="24"/>
        </w:rPr>
      </w:pPr>
      <w:r w:rsidRPr="00DB198A">
        <w:rPr>
          <w:rFonts w:ascii="Times New Roman" w:hAnsi="Times New Roman" w:cs="Times New Roman"/>
          <w:sz w:val="24"/>
          <w:szCs w:val="24"/>
        </w:rPr>
        <w:t>The performance of the model is measured by its </w:t>
      </w:r>
      <w:r w:rsidRPr="00DB198A">
        <w:rPr>
          <w:rFonts w:ascii="Times New Roman" w:hAnsi="Times New Roman" w:cs="Times New Roman"/>
          <w:i/>
          <w:iCs/>
          <w:sz w:val="24"/>
          <w:szCs w:val="24"/>
        </w:rPr>
        <w:t>Coherence Score</w:t>
      </w:r>
      <w:r w:rsidRPr="00DB198A">
        <w:rPr>
          <w:rFonts w:ascii="Times New Roman" w:hAnsi="Times New Roman" w:cs="Times New Roman"/>
          <w:sz w:val="24"/>
          <w:szCs w:val="24"/>
        </w:rPr>
        <w:t>. Generally speaking, the higher the score, the better. Conveniently, </w:t>
      </w:r>
      <w:proofErr w:type="spellStart"/>
      <w:r w:rsidRPr="00DB198A">
        <w:rPr>
          <w:rFonts w:ascii="Times New Roman" w:hAnsi="Times New Roman" w:cs="Times New Roman"/>
          <w:sz w:val="24"/>
          <w:szCs w:val="24"/>
        </w:rPr>
        <w:t>Gensim</w:t>
      </w:r>
      <w:proofErr w:type="spellEnd"/>
      <w:r w:rsidRPr="00DB198A">
        <w:rPr>
          <w:rFonts w:ascii="Times New Roman" w:hAnsi="Times New Roman" w:cs="Times New Roman"/>
          <w:sz w:val="24"/>
          <w:szCs w:val="24"/>
        </w:rPr>
        <w:t> also provides a Coherence Model to measure the performance of the LDA mode</w:t>
      </w:r>
      <w:r w:rsidR="00B24467" w:rsidRPr="00DB198A">
        <w:rPr>
          <w:rFonts w:ascii="Times New Roman" w:hAnsi="Times New Roman" w:cs="Times New Roman"/>
          <w:sz w:val="24"/>
          <w:szCs w:val="24"/>
        </w:rPr>
        <w:t xml:space="preserve">l.  </w:t>
      </w:r>
    </w:p>
    <w:p w14:paraId="378E8017" w14:textId="7712B952" w:rsidR="004E07F9" w:rsidRDefault="007364D3" w:rsidP="006F2098">
      <w:pPr>
        <w:jc w:val="both"/>
        <w:rPr>
          <w:rFonts w:ascii="Times New Roman" w:hAnsi="Times New Roman" w:cs="Times New Roman"/>
          <w:color w:val="000000"/>
          <w:sz w:val="24"/>
          <w:szCs w:val="24"/>
          <w:shd w:val="clear" w:color="auto" w:fill="FFFFFF"/>
        </w:rPr>
      </w:pPr>
      <w:r w:rsidRPr="00DB198A">
        <w:rPr>
          <w:rFonts w:ascii="Times New Roman" w:hAnsi="Times New Roman" w:cs="Times New Roman"/>
          <w:sz w:val="24"/>
          <w:szCs w:val="24"/>
        </w:rPr>
        <w:t>The final model was implemented using the </w:t>
      </w:r>
      <w:proofErr w:type="spellStart"/>
      <w:r w:rsidRPr="00DB198A">
        <w:rPr>
          <w:rFonts w:ascii="Times New Roman" w:hAnsi="Times New Roman" w:cs="Times New Roman"/>
          <w:sz w:val="24"/>
          <w:szCs w:val="24"/>
        </w:rPr>
        <w:t>Gensim</w:t>
      </w:r>
      <w:proofErr w:type="spellEnd"/>
      <w:r w:rsidRPr="00DB198A">
        <w:rPr>
          <w:rFonts w:ascii="Times New Roman" w:hAnsi="Times New Roman" w:cs="Times New Roman"/>
          <w:sz w:val="24"/>
          <w:szCs w:val="24"/>
        </w:rPr>
        <w:t> library wrapper of the Mallet LDA Algorithm. A total of 15 topics were created by the algorithm, and the Dominant Topic for each post was identified by selecting the topic with the highest percentage contribution.</w:t>
      </w:r>
      <w:r w:rsidR="00DB198A" w:rsidRPr="00DB198A">
        <w:rPr>
          <w:rFonts w:ascii="Times New Roman" w:hAnsi="Times New Roman" w:cs="Times New Roman"/>
          <w:color w:val="000000"/>
          <w:sz w:val="24"/>
          <w:szCs w:val="24"/>
          <w:shd w:val="clear" w:color="auto" w:fill="FFFFFF"/>
        </w:rPr>
        <w:t xml:space="preserve"> </w:t>
      </w:r>
    </w:p>
    <w:p w14:paraId="37B07EA5" w14:textId="77777777" w:rsidR="000F5DFC" w:rsidRDefault="004E07F9" w:rsidP="000F5DFC">
      <w:pPr>
        <w:keepNext/>
      </w:pPr>
      <w:r>
        <w:rPr>
          <w:rFonts w:ascii="Times New Roman" w:hAnsi="Times New Roman" w:cs="Times New Roman"/>
          <w:noProof/>
          <w:color w:val="000000"/>
          <w:sz w:val="24"/>
          <w:szCs w:val="24"/>
          <w:shd w:val="clear" w:color="auto" w:fill="FFFFFF"/>
        </w:rPr>
        <w:lastRenderedPageBreak/>
        <w:drawing>
          <wp:inline distT="0" distB="0" distL="0" distR="0" wp14:anchorId="11FFD669" wp14:editId="63136928">
            <wp:extent cx="6263524" cy="2705100"/>
            <wp:effectExtent l="57150" t="38100" r="4254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b="24655"/>
                    <a:stretch/>
                  </pic:blipFill>
                  <pic:spPr bwMode="auto">
                    <a:xfrm>
                      <a:off x="0" y="0"/>
                      <a:ext cx="6266007" cy="27061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4217E717" w14:textId="331ABF2B" w:rsidR="00BB7CD4" w:rsidRDefault="000F5DFC" w:rsidP="006B28E5">
      <w:pPr>
        <w:pStyle w:val="Caption"/>
        <w:jc w:val="right"/>
        <w:rPr>
          <w:rFonts w:ascii="Times New Roman" w:hAnsi="Times New Roman" w:cs="Times New Roman"/>
          <w:color w:val="000000"/>
          <w:sz w:val="24"/>
          <w:szCs w:val="24"/>
          <w:shd w:val="clear" w:color="auto" w:fill="FFFFFF"/>
        </w:rPr>
      </w:pPr>
      <w:r>
        <w:t xml:space="preserve">Figure </w:t>
      </w:r>
      <w:r>
        <w:fldChar w:fldCharType="begin"/>
      </w:r>
      <w:r>
        <w:instrText>SEQ Figure \* ARABIC</w:instrText>
      </w:r>
      <w:r>
        <w:fldChar w:fldCharType="separate"/>
      </w:r>
      <w:r w:rsidR="001F4CC7">
        <w:rPr>
          <w:noProof/>
        </w:rPr>
        <w:t>5</w:t>
      </w:r>
      <w:r>
        <w:fldChar w:fldCharType="end"/>
      </w:r>
      <w:r>
        <w:t>: LDA Topics Identified</w:t>
      </w:r>
    </w:p>
    <w:p w14:paraId="62222B4B" w14:textId="6A9450BD" w:rsidR="00D45CD8" w:rsidRDefault="00AC71A4" w:rsidP="00FD68C7">
      <w:pPr>
        <w:jc w:val="both"/>
        <w:rPr>
          <w:rFonts w:ascii="Times New Roman" w:hAnsi="Times New Roman" w:cs="Times New Roman"/>
          <w:color w:val="000000"/>
          <w:sz w:val="24"/>
          <w:szCs w:val="24"/>
          <w:shd w:val="clear" w:color="auto" w:fill="FFFFFF"/>
        </w:rPr>
      </w:pPr>
      <w:r>
        <w:rPr>
          <w:noProof/>
        </w:rPr>
        <mc:AlternateContent>
          <mc:Choice Requires="wps">
            <w:drawing>
              <wp:anchor distT="0" distB="0" distL="114300" distR="114300" simplePos="0" relativeHeight="251658244" behindDoc="0" locked="0" layoutInCell="1" allowOverlap="1" wp14:anchorId="56EA4DCE" wp14:editId="1F098970">
                <wp:simplePos x="0" y="0"/>
                <wp:positionH relativeFrom="column">
                  <wp:posOffset>1264920</wp:posOffset>
                </wp:positionH>
                <wp:positionV relativeFrom="paragraph">
                  <wp:posOffset>3095625</wp:posOffset>
                </wp:positionV>
                <wp:extent cx="53708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54235582" w14:textId="3EDA98AE" w:rsidR="00FC0DF0" w:rsidRPr="002556B9" w:rsidRDefault="00FC0DF0" w:rsidP="00AC71A4">
                            <w:pPr>
                              <w:pStyle w:val="Caption"/>
                              <w:jc w:val="right"/>
                              <w:rPr>
                                <w:rFonts w:ascii="Times New Roman" w:hAnsi="Times New Roman" w:cs="Times New Roman"/>
                                <w:noProof/>
                                <w:sz w:val="24"/>
                                <w:szCs w:val="24"/>
                              </w:rPr>
                            </w:pPr>
                            <w:r>
                              <w:t xml:space="preserve">Figure </w:t>
                            </w:r>
                            <w:r>
                              <w:fldChar w:fldCharType="begin"/>
                            </w:r>
                            <w:r>
                              <w:instrText>SEQ Figure \* ARABIC</w:instrText>
                            </w:r>
                            <w:r>
                              <w:fldChar w:fldCharType="separate"/>
                            </w:r>
                            <w:r w:rsidR="001F4CC7">
                              <w:rPr>
                                <w:noProof/>
                              </w:rPr>
                              <w:t>6</w:t>
                            </w:r>
                            <w:r>
                              <w:fldChar w:fldCharType="end"/>
                            </w:r>
                            <w:r>
                              <w:t>: Topic 9-Medical Subsidies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A4DCE" id="Text Box 16" o:spid="_x0000_s1033" type="#_x0000_t202" style="position:absolute;left:0;text-align:left;margin-left:99.6pt;margin-top:243.75pt;width:422.9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" stroked="f">
                <v:textbox style="mso-fit-shape-to-text:t" inset="0,0,0,0">
                  <w:txbxContent>
                    <w:p w14:paraId="54235582" w14:textId="3EDA98AE" w:rsidR="00FC0DF0" w:rsidRPr="002556B9" w:rsidRDefault="00FC0DF0" w:rsidP="00AC71A4">
                      <w:pPr>
                        <w:pStyle w:val="Caption"/>
                        <w:jc w:val="right"/>
                        <w:rPr>
                          <w:rFonts w:ascii="Times New Roman" w:hAnsi="Times New Roman" w:cs="Times New Roman"/>
                          <w:noProof/>
                          <w:sz w:val="24"/>
                          <w:szCs w:val="24"/>
                        </w:rPr>
                      </w:pPr>
                      <w:r>
                        <w:t xml:space="preserve">Figure </w:t>
                      </w:r>
                      <w:r>
                        <w:fldChar w:fldCharType="begin"/>
                      </w:r>
                      <w:r>
                        <w:instrText>SEQ Figure \* ARABIC</w:instrText>
                      </w:r>
                      <w:r>
                        <w:fldChar w:fldCharType="separate"/>
                      </w:r>
                      <w:r w:rsidR="001F4CC7">
                        <w:rPr>
                          <w:noProof/>
                        </w:rPr>
                        <w:t>6</w:t>
                      </w:r>
                      <w:r>
                        <w:fldChar w:fldCharType="end"/>
                      </w:r>
                      <w:r>
                        <w:t>: Topic 9-Medical Subsidies</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58243" behindDoc="0" locked="0" layoutInCell="1" allowOverlap="1" wp14:anchorId="20A05B83" wp14:editId="4516024A">
            <wp:simplePos x="0" y="0"/>
            <wp:positionH relativeFrom="page">
              <wp:posOffset>2179320</wp:posOffset>
            </wp:positionH>
            <wp:positionV relativeFrom="paragraph">
              <wp:posOffset>821055</wp:posOffset>
            </wp:positionV>
            <wp:extent cx="5370830" cy="2217420"/>
            <wp:effectExtent l="152400" t="152400" r="287020" b="35433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0830" cy="2217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45CD8" w:rsidRPr="00D45CD8">
        <w:rPr>
          <w:rFonts w:ascii="Times New Roman" w:hAnsi="Times New Roman" w:cs="Times New Roman"/>
          <w:color w:val="000000"/>
          <w:sz w:val="24"/>
          <w:szCs w:val="24"/>
          <w:shd w:val="clear" w:color="auto" w:fill="FFFFFF"/>
        </w:rPr>
        <w:t>After topics were identified and given a collective description, visual observation easily determines that the posts that more closely match the dominant topic appear to be representative of the subject. However, many posts match all topics at low probabilities, and even the highest match (the dominant topic) does not appear to fit with the other posts. </w:t>
      </w:r>
      <w:r w:rsidR="00D45CD8" w:rsidRPr="4F0C2C59">
        <w:rPr>
          <w:rFonts w:ascii="Times New Roman" w:hAnsi="Times New Roman" w:cs="Times New Roman"/>
          <w:i/>
          <w:iCs/>
          <w:color w:val="000000"/>
          <w:sz w:val="24"/>
          <w:szCs w:val="24"/>
          <w:shd w:val="clear" w:color="auto" w:fill="FFFFFF"/>
        </w:rPr>
        <w:t xml:space="preserve">Figure </w:t>
      </w:r>
      <w:r w:rsidRPr="4F0C2C59">
        <w:rPr>
          <w:rFonts w:ascii="Times New Roman" w:hAnsi="Times New Roman" w:cs="Times New Roman"/>
          <w:i/>
          <w:iCs/>
          <w:color w:val="000000"/>
          <w:sz w:val="24"/>
          <w:szCs w:val="24"/>
          <w:shd w:val="clear" w:color="auto" w:fill="FFFFFF"/>
        </w:rPr>
        <w:t>6</w:t>
      </w:r>
      <w:r w:rsidR="00D45CD8" w:rsidRPr="00D45CD8">
        <w:rPr>
          <w:rFonts w:ascii="Times New Roman" w:hAnsi="Times New Roman" w:cs="Times New Roman"/>
          <w:color w:val="000000"/>
          <w:sz w:val="24"/>
          <w:szCs w:val="24"/>
          <w:shd w:val="clear" w:color="auto" w:fill="FFFFFF"/>
        </w:rPr>
        <w:t> shows an example for </w:t>
      </w:r>
      <w:r w:rsidR="00D45CD8" w:rsidRPr="4F0C2C59">
        <w:rPr>
          <w:rFonts w:ascii="Times New Roman" w:hAnsi="Times New Roman" w:cs="Times New Roman"/>
          <w:i/>
          <w:iCs/>
          <w:color w:val="000000"/>
          <w:sz w:val="24"/>
          <w:szCs w:val="24"/>
          <w:shd w:val="clear" w:color="auto" w:fill="FFFFFF"/>
        </w:rPr>
        <w:t>Topic 9 – Medical Subsidies</w:t>
      </w:r>
      <w:r w:rsidR="00D45CD8" w:rsidRPr="00D45CD8">
        <w:rPr>
          <w:rFonts w:ascii="Times New Roman" w:hAnsi="Times New Roman" w:cs="Times New Roman"/>
          <w:color w:val="000000"/>
          <w:sz w:val="24"/>
          <w:szCs w:val="24"/>
          <w:shd w:val="clear" w:color="auto" w:fill="FFFFFF"/>
        </w:rPr>
        <w:t>. The highlighted posts match the topic description, but there are multiple other posts that are not a good match. This same issue appears on most of the topics identified by the LDA Analysis. </w:t>
      </w:r>
    </w:p>
    <w:p w14:paraId="09ED68D9" w14:textId="48AFFA66" w:rsidR="00D45CD8" w:rsidRDefault="00D672B7" w:rsidP="002F4C14">
      <w:pPr>
        <w:jc w:val="both"/>
        <w:rPr>
          <w:rFonts w:ascii="Times New Roman" w:hAnsi="Times New Roman" w:cs="Times New Roman"/>
          <w:sz w:val="24"/>
          <w:szCs w:val="24"/>
        </w:rPr>
      </w:pPr>
      <w:r>
        <w:rPr>
          <w:rFonts w:ascii="Times New Roman" w:hAnsi="Times New Roman" w:cs="Times New Roman"/>
          <w:sz w:val="24"/>
          <w:szCs w:val="24"/>
        </w:rPr>
        <w:t>T</w:t>
      </w:r>
      <w:r w:rsidRPr="00D672B7">
        <w:rPr>
          <w:rFonts w:ascii="Times New Roman" w:hAnsi="Times New Roman" w:cs="Times New Roman"/>
          <w:sz w:val="24"/>
          <w:szCs w:val="24"/>
        </w:rPr>
        <w:t>he resulting topics</w:t>
      </w:r>
      <w:r>
        <w:rPr>
          <w:rFonts w:ascii="Times New Roman" w:hAnsi="Times New Roman" w:cs="Times New Roman"/>
          <w:sz w:val="24"/>
          <w:szCs w:val="24"/>
        </w:rPr>
        <w:t xml:space="preserve"> derived from LDA</w:t>
      </w:r>
      <w:r w:rsidRPr="00D672B7">
        <w:rPr>
          <w:rFonts w:ascii="Times New Roman" w:hAnsi="Times New Roman" w:cs="Times New Roman"/>
          <w:sz w:val="24"/>
          <w:szCs w:val="24"/>
        </w:rPr>
        <w:t xml:space="preserve"> do not provide a clear distinction between the identified topics. Furthermore, </w:t>
      </w:r>
      <w:r w:rsidR="005348D1">
        <w:rPr>
          <w:rFonts w:ascii="Times New Roman" w:hAnsi="Times New Roman" w:cs="Times New Roman"/>
          <w:sz w:val="24"/>
          <w:szCs w:val="24"/>
        </w:rPr>
        <w:t>LDA</w:t>
      </w:r>
      <w:r w:rsidRPr="00D672B7">
        <w:rPr>
          <w:rFonts w:ascii="Times New Roman" w:hAnsi="Times New Roman" w:cs="Times New Roman"/>
          <w:sz w:val="24"/>
          <w:szCs w:val="24"/>
        </w:rPr>
        <w:t xml:space="preserve"> failed to single out particular subjects such as social distancing, facial coverings, etc.</w:t>
      </w:r>
      <w:r w:rsidR="005348D1">
        <w:rPr>
          <w:rFonts w:ascii="Times New Roman" w:hAnsi="Times New Roman" w:cs="Times New Roman"/>
          <w:sz w:val="24"/>
          <w:szCs w:val="24"/>
        </w:rPr>
        <w:t xml:space="preserve">  In order to provide an accurate </w:t>
      </w:r>
      <w:r w:rsidR="009A5CCD">
        <w:rPr>
          <w:rFonts w:ascii="Times New Roman" w:hAnsi="Times New Roman" w:cs="Times New Roman"/>
          <w:sz w:val="24"/>
          <w:szCs w:val="24"/>
        </w:rPr>
        <w:t xml:space="preserve">analysis, </w:t>
      </w:r>
      <w:r w:rsidR="00BF58BA">
        <w:rPr>
          <w:rFonts w:ascii="Times New Roman" w:hAnsi="Times New Roman" w:cs="Times New Roman"/>
          <w:sz w:val="24"/>
          <w:szCs w:val="24"/>
        </w:rPr>
        <w:t xml:space="preserve">the project team decided to switch approach from Unsupervised Topic Modeling to a Supervised </w:t>
      </w:r>
      <w:r w:rsidR="00A04EBB">
        <w:rPr>
          <w:rFonts w:ascii="Times New Roman" w:hAnsi="Times New Roman" w:cs="Times New Roman"/>
          <w:sz w:val="24"/>
          <w:szCs w:val="24"/>
        </w:rPr>
        <w:t xml:space="preserve">Learning </w:t>
      </w:r>
      <w:r w:rsidR="00BF58BA">
        <w:rPr>
          <w:rFonts w:ascii="Times New Roman" w:hAnsi="Times New Roman" w:cs="Times New Roman"/>
          <w:sz w:val="24"/>
          <w:szCs w:val="24"/>
        </w:rPr>
        <w:t>Classification method.</w:t>
      </w:r>
    </w:p>
    <w:p w14:paraId="036DA026" w14:textId="4163A9B6" w:rsidR="00A04EBB" w:rsidRDefault="00A04EBB" w:rsidP="002F4C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social media dataset represents a </w:t>
      </w:r>
      <w:r w:rsidRPr="00A04EBB">
        <w:rPr>
          <w:rFonts w:ascii="Times New Roman" w:hAnsi="Times New Roman" w:cs="Times New Roman"/>
          <w:i/>
          <w:iCs/>
          <w:sz w:val="24"/>
          <w:szCs w:val="24"/>
        </w:rPr>
        <w:t>Multiclass Classification</w:t>
      </w:r>
      <w:r>
        <w:rPr>
          <w:rFonts w:ascii="Times New Roman" w:hAnsi="Times New Roman" w:cs="Times New Roman"/>
          <w:sz w:val="24"/>
          <w:szCs w:val="24"/>
        </w:rPr>
        <w:t xml:space="preserve"> problem, meaning that the algorithm will be trained to classify each sentence into one of multiple pre-identified categories. The categories are based on the topics identified by the LDA </w:t>
      </w:r>
      <w:r w:rsidR="002131A5">
        <w:rPr>
          <w:rFonts w:ascii="Times New Roman" w:hAnsi="Times New Roman" w:cs="Times New Roman"/>
          <w:sz w:val="24"/>
          <w:szCs w:val="24"/>
        </w:rPr>
        <w:t>algorithm but</w:t>
      </w:r>
      <w:r>
        <w:rPr>
          <w:rFonts w:ascii="Times New Roman" w:hAnsi="Times New Roman" w:cs="Times New Roman"/>
          <w:sz w:val="24"/>
          <w:szCs w:val="24"/>
        </w:rPr>
        <w:t xml:space="preserve"> refined to discard low frequency topics and consolidate similar ones. Furthermore, because this is a Supervised Learning approach, a subset of the social media dataset must be manually labeled.</w:t>
      </w:r>
    </w:p>
    <w:p w14:paraId="3148D15E" w14:textId="758F3B98" w:rsidR="00302BE3" w:rsidRDefault="00302BE3" w:rsidP="00615851">
      <w:pPr>
        <w:pStyle w:val="Heading3"/>
        <w:spacing w:after="60"/>
        <w:jc w:val="both"/>
      </w:pPr>
      <w:bookmarkStart w:id="17" w:name="_Toc55841223"/>
      <w:r>
        <w:t>Multiclass Classification with Deep Learning</w:t>
      </w:r>
      <w:bookmarkEnd w:id="17"/>
    </w:p>
    <w:p w14:paraId="12EE2BEF" w14:textId="03A6DCDD" w:rsidR="006E3888" w:rsidRDefault="000A14B4" w:rsidP="00615851">
      <w:pPr>
        <w:spacing w:after="60"/>
        <w:jc w:val="both"/>
        <w:rPr>
          <w:rFonts w:ascii="Times New Roman" w:hAnsi="Times New Roman" w:cs="Times New Roman"/>
          <w:sz w:val="24"/>
          <w:szCs w:val="24"/>
        </w:rPr>
      </w:pPr>
      <w:r w:rsidRPr="000A14B4">
        <w:rPr>
          <w:rFonts w:ascii="Times New Roman" w:hAnsi="Times New Roman" w:cs="Times New Roman"/>
          <w:sz w:val="24"/>
          <w:szCs w:val="24"/>
        </w:rPr>
        <w:t xml:space="preserve">Deep Learning algorithms </w:t>
      </w:r>
      <w:r w:rsidR="002F4C14">
        <w:rPr>
          <w:rFonts w:ascii="Times New Roman" w:hAnsi="Times New Roman" w:cs="Times New Roman"/>
          <w:sz w:val="24"/>
          <w:szCs w:val="24"/>
        </w:rPr>
        <w:t>are</w:t>
      </w:r>
      <w:r w:rsidRPr="000A14B4">
        <w:rPr>
          <w:rFonts w:ascii="Times New Roman" w:hAnsi="Times New Roman" w:cs="Times New Roman"/>
          <w:sz w:val="24"/>
          <w:szCs w:val="24"/>
        </w:rPr>
        <w:t xml:space="preserve"> implemented based on guidance found in the following article</w:t>
      </w:r>
      <w:r w:rsidR="00A04EBB">
        <w:rPr>
          <w:rFonts w:ascii="Times New Roman" w:hAnsi="Times New Roman" w:cs="Times New Roman"/>
          <w:sz w:val="24"/>
          <w:szCs w:val="24"/>
        </w:rPr>
        <w:t>s</w:t>
      </w:r>
      <w:r w:rsidRPr="000A14B4">
        <w:rPr>
          <w:rFonts w:ascii="Times New Roman" w:hAnsi="Times New Roman" w:cs="Times New Roman"/>
          <w:sz w:val="24"/>
          <w:szCs w:val="24"/>
        </w:rPr>
        <w:t>: </w:t>
      </w:r>
      <w:r w:rsidR="00A04EBB" w:rsidRPr="000A14B4">
        <w:rPr>
          <w:rFonts w:ascii="Times New Roman" w:hAnsi="Times New Roman" w:cs="Times New Roman"/>
          <w:sz w:val="24"/>
          <w:szCs w:val="24"/>
        </w:rPr>
        <w:t>Multi-</w:t>
      </w:r>
      <w:r w:rsidR="00A04EBB" w:rsidRPr="000A14B4">
        <w:rPr>
          <w:rFonts w:ascii="Times New Roman" w:hAnsi="Times New Roman" w:cs="Times New Roman"/>
          <w:i/>
          <w:iCs/>
          <w:sz w:val="24"/>
          <w:szCs w:val="24"/>
        </w:rPr>
        <w:t>Class Text Classification with LSTM</w:t>
      </w:r>
      <w:r w:rsidR="00A04EBB" w:rsidRPr="000A14B4">
        <w:rPr>
          <w:rFonts w:ascii="Times New Roman" w:hAnsi="Times New Roman" w:cs="Times New Roman"/>
          <w:sz w:val="24"/>
          <w:szCs w:val="24"/>
        </w:rPr>
        <w:t> (Li, 2020)</w:t>
      </w:r>
      <w:r w:rsidR="00A04EBB">
        <w:rPr>
          <w:rFonts w:ascii="Times New Roman" w:hAnsi="Times New Roman" w:cs="Times New Roman"/>
          <w:sz w:val="24"/>
          <w:szCs w:val="24"/>
        </w:rPr>
        <w:t xml:space="preserve"> and </w:t>
      </w:r>
      <w:r w:rsidRPr="000A14B4">
        <w:rPr>
          <w:rFonts w:ascii="Times New Roman" w:hAnsi="Times New Roman" w:cs="Times New Roman"/>
          <w:i/>
          <w:iCs/>
          <w:sz w:val="24"/>
          <w:szCs w:val="24"/>
        </w:rPr>
        <w:t>Using Deep Learning for End to End Multiclass Text Classification</w:t>
      </w:r>
      <w:r w:rsidRPr="000A14B4">
        <w:rPr>
          <w:rFonts w:ascii="Times New Roman" w:hAnsi="Times New Roman" w:cs="Times New Roman"/>
          <w:sz w:val="24"/>
          <w:szCs w:val="24"/>
        </w:rPr>
        <w:t xml:space="preserve"> (Agarwal, 2020). At this point, we prefer to use Multiclass classification and obtain a single label per post, but we </w:t>
      </w:r>
      <w:r w:rsidR="00A04EBB">
        <w:rPr>
          <w:rFonts w:ascii="Times New Roman" w:hAnsi="Times New Roman" w:cs="Times New Roman"/>
          <w:sz w:val="24"/>
          <w:szCs w:val="24"/>
        </w:rPr>
        <w:t>are aware that</w:t>
      </w:r>
      <w:r w:rsidRPr="000A14B4">
        <w:rPr>
          <w:rFonts w:ascii="Times New Roman" w:hAnsi="Times New Roman" w:cs="Times New Roman"/>
          <w:sz w:val="24"/>
          <w:szCs w:val="24"/>
        </w:rPr>
        <w:t xml:space="preserve"> Multi-label classification </w:t>
      </w:r>
      <w:r w:rsidR="00A04EBB">
        <w:rPr>
          <w:rFonts w:ascii="Times New Roman" w:hAnsi="Times New Roman" w:cs="Times New Roman"/>
          <w:sz w:val="24"/>
          <w:szCs w:val="24"/>
        </w:rPr>
        <w:t>could also be a valid solution</w:t>
      </w:r>
      <w:r w:rsidRPr="000A14B4">
        <w:rPr>
          <w:rFonts w:ascii="Times New Roman" w:hAnsi="Times New Roman" w:cs="Times New Roman"/>
          <w:sz w:val="24"/>
          <w:szCs w:val="24"/>
        </w:rPr>
        <w:t>.  </w:t>
      </w:r>
      <w:r w:rsidR="00CC3CD7">
        <w:rPr>
          <w:rFonts w:ascii="Times New Roman" w:hAnsi="Times New Roman" w:cs="Times New Roman"/>
          <w:sz w:val="24"/>
          <w:szCs w:val="24"/>
        </w:rPr>
        <w:t xml:space="preserve">Part of the dataset </w:t>
      </w:r>
      <w:r w:rsidR="00DE0487">
        <w:rPr>
          <w:rFonts w:ascii="Times New Roman" w:hAnsi="Times New Roman" w:cs="Times New Roman"/>
          <w:sz w:val="24"/>
          <w:szCs w:val="24"/>
        </w:rPr>
        <w:t>was</w:t>
      </w:r>
      <w:r w:rsidR="005045AB" w:rsidRPr="005045AB">
        <w:rPr>
          <w:rFonts w:ascii="Times New Roman" w:hAnsi="Times New Roman" w:cs="Times New Roman"/>
          <w:sz w:val="24"/>
          <w:szCs w:val="24"/>
        </w:rPr>
        <w:t xml:space="preserve"> label</w:t>
      </w:r>
      <w:r w:rsidR="00CC3CD7">
        <w:rPr>
          <w:rFonts w:ascii="Times New Roman" w:hAnsi="Times New Roman" w:cs="Times New Roman"/>
          <w:sz w:val="24"/>
          <w:szCs w:val="24"/>
        </w:rPr>
        <w:t xml:space="preserve">ed </w:t>
      </w:r>
      <w:r w:rsidR="005045AB" w:rsidRPr="005045AB">
        <w:rPr>
          <w:rFonts w:ascii="Times New Roman" w:hAnsi="Times New Roman" w:cs="Times New Roman"/>
          <w:sz w:val="24"/>
          <w:szCs w:val="24"/>
        </w:rPr>
        <w:t>(to be used as the training data)</w:t>
      </w:r>
      <w:r w:rsidR="00DE0487">
        <w:rPr>
          <w:rFonts w:ascii="Times New Roman" w:hAnsi="Times New Roman" w:cs="Times New Roman"/>
          <w:sz w:val="24"/>
          <w:szCs w:val="24"/>
        </w:rPr>
        <w:t xml:space="preserve"> and</w:t>
      </w:r>
      <w:r w:rsidR="005045AB" w:rsidRPr="005045AB">
        <w:rPr>
          <w:rFonts w:ascii="Times New Roman" w:hAnsi="Times New Roman" w:cs="Times New Roman"/>
          <w:sz w:val="24"/>
          <w:szCs w:val="24"/>
        </w:rPr>
        <w:t xml:space="preserve"> </w:t>
      </w:r>
      <w:r w:rsidR="00A04EBB">
        <w:rPr>
          <w:rFonts w:ascii="Times New Roman" w:hAnsi="Times New Roman" w:cs="Times New Roman"/>
          <w:sz w:val="24"/>
          <w:szCs w:val="24"/>
        </w:rPr>
        <w:t xml:space="preserve">a Python implementation </w:t>
      </w:r>
      <w:r w:rsidR="005045AB" w:rsidRPr="005045AB">
        <w:rPr>
          <w:rFonts w:ascii="Times New Roman" w:hAnsi="Times New Roman" w:cs="Times New Roman"/>
          <w:sz w:val="24"/>
          <w:szCs w:val="24"/>
        </w:rPr>
        <w:t xml:space="preserve">of Deep Learning Multiclass Classification </w:t>
      </w:r>
      <w:r w:rsidR="00A04EBB">
        <w:rPr>
          <w:rFonts w:ascii="Times New Roman" w:hAnsi="Times New Roman" w:cs="Times New Roman"/>
          <w:sz w:val="24"/>
          <w:szCs w:val="24"/>
        </w:rPr>
        <w:t>Model</w:t>
      </w:r>
      <w:r w:rsidR="005045AB" w:rsidRPr="005045AB">
        <w:rPr>
          <w:rFonts w:ascii="Times New Roman" w:hAnsi="Times New Roman" w:cs="Times New Roman"/>
          <w:sz w:val="24"/>
          <w:szCs w:val="24"/>
        </w:rPr>
        <w:t xml:space="preserve"> </w:t>
      </w:r>
      <w:r w:rsidR="00A04EBB">
        <w:rPr>
          <w:rFonts w:ascii="Times New Roman" w:hAnsi="Times New Roman" w:cs="Times New Roman"/>
          <w:sz w:val="24"/>
          <w:szCs w:val="24"/>
        </w:rPr>
        <w:t>was</w:t>
      </w:r>
      <w:r w:rsidR="00CC3CD7">
        <w:rPr>
          <w:rFonts w:ascii="Times New Roman" w:hAnsi="Times New Roman" w:cs="Times New Roman"/>
          <w:sz w:val="24"/>
          <w:szCs w:val="24"/>
        </w:rPr>
        <w:t xml:space="preserve"> used </w:t>
      </w:r>
      <w:r w:rsidR="005045AB" w:rsidRPr="005045AB">
        <w:rPr>
          <w:rFonts w:ascii="Times New Roman" w:hAnsi="Times New Roman" w:cs="Times New Roman"/>
          <w:sz w:val="24"/>
          <w:szCs w:val="24"/>
        </w:rPr>
        <w:t>to label the rest of the data. </w:t>
      </w:r>
    </w:p>
    <w:p w14:paraId="13ED0B28" w14:textId="4D03FCC2" w:rsidR="001F688F" w:rsidRDefault="001F688F" w:rsidP="002F4C14">
      <w:pPr>
        <w:jc w:val="both"/>
        <w:rPr>
          <w:rFonts w:ascii="Times New Roman" w:hAnsi="Times New Roman" w:cs="Times New Roman"/>
          <w:sz w:val="24"/>
          <w:szCs w:val="24"/>
        </w:rPr>
      </w:pPr>
      <w:r>
        <w:rPr>
          <w:rFonts w:ascii="Times New Roman" w:hAnsi="Times New Roman" w:cs="Times New Roman"/>
          <w:sz w:val="24"/>
          <w:szCs w:val="24"/>
        </w:rPr>
        <w:t xml:space="preserve">The classifier was implemented in a local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using the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library for Python. </w:t>
      </w:r>
    </w:p>
    <w:p w14:paraId="3422463E" w14:textId="2D048F52" w:rsidR="001F688F" w:rsidRDefault="001F688F" w:rsidP="002F4C14">
      <w:pPr>
        <w:jc w:val="both"/>
        <w:rPr>
          <w:rFonts w:ascii="Times New Roman" w:hAnsi="Times New Roman" w:cs="Times New Roman"/>
          <w:sz w:val="24"/>
          <w:szCs w:val="24"/>
        </w:rPr>
      </w:pPr>
      <w:r>
        <w:rPr>
          <w:rFonts w:ascii="Times New Roman" w:hAnsi="Times New Roman" w:cs="Times New Roman"/>
          <w:sz w:val="24"/>
          <w:szCs w:val="24"/>
        </w:rPr>
        <w:t xml:space="preserve">The Deep Learning Network uses one LSTM layer with one Feed Forward Dense Layer, with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xml:space="preserve"> activation function to perform the assignment of each observation to one of the pre-defined label categories. </w:t>
      </w:r>
    </w:p>
    <w:p w14:paraId="3373BE5D" w14:textId="6EF92175" w:rsidR="001F688F" w:rsidRDefault="001F688F" w:rsidP="002F4C14">
      <w:pPr>
        <w:jc w:val="both"/>
        <w:rPr>
          <w:rFonts w:ascii="Times New Roman" w:hAnsi="Times New Roman" w:cs="Times New Roman"/>
          <w:sz w:val="24"/>
          <w:szCs w:val="24"/>
        </w:rPr>
      </w:pPr>
      <w:r>
        <w:rPr>
          <w:rFonts w:ascii="Times New Roman" w:hAnsi="Times New Roman" w:cs="Times New Roman"/>
          <w:sz w:val="24"/>
          <w:szCs w:val="24"/>
        </w:rPr>
        <w:t>Please note that a comprehensive explanation of Deep Learning methods and terminology is</w:t>
      </w:r>
      <w:r w:rsidR="000F3A5E">
        <w:rPr>
          <w:rFonts w:ascii="Times New Roman" w:hAnsi="Times New Roman" w:cs="Times New Roman"/>
          <w:sz w:val="24"/>
          <w:szCs w:val="24"/>
        </w:rPr>
        <w:t xml:space="preserve"> too broad a subject and</w:t>
      </w:r>
      <w:r>
        <w:rPr>
          <w:rFonts w:ascii="Times New Roman" w:hAnsi="Times New Roman" w:cs="Times New Roman"/>
          <w:sz w:val="24"/>
          <w:szCs w:val="24"/>
        </w:rPr>
        <w:t xml:space="preserve"> not in scope for this project report.</w:t>
      </w:r>
      <w:r w:rsidR="000F3A5E">
        <w:rPr>
          <w:rFonts w:ascii="Times New Roman" w:hAnsi="Times New Roman" w:cs="Times New Roman"/>
          <w:sz w:val="24"/>
          <w:szCs w:val="24"/>
        </w:rPr>
        <w:t xml:space="preserve"> </w:t>
      </w:r>
      <w:r w:rsidR="00FD3817">
        <w:rPr>
          <w:rFonts w:ascii="Times New Roman" w:hAnsi="Times New Roman" w:cs="Times New Roman"/>
          <w:sz w:val="24"/>
          <w:szCs w:val="24"/>
        </w:rPr>
        <w:t xml:space="preserve">However, several resources on both Deep Learning and Text Classification were used in this project. A list of resources and helpful articles is provided </w:t>
      </w:r>
      <w:r w:rsidR="000F3A5E">
        <w:rPr>
          <w:rFonts w:ascii="Times New Roman" w:hAnsi="Times New Roman" w:cs="Times New Roman"/>
          <w:sz w:val="24"/>
          <w:szCs w:val="24"/>
        </w:rPr>
        <w:t xml:space="preserve">in Appendix A – </w:t>
      </w:r>
      <w:r w:rsidR="00FD3817">
        <w:rPr>
          <w:rFonts w:ascii="Times New Roman" w:hAnsi="Times New Roman" w:cs="Times New Roman"/>
          <w:sz w:val="24"/>
          <w:szCs w:val="24"/>
        </w:rPr>
        <w:t>Text Classification and Deep Learning Resources</w:t>
      </w:r>
      <w:r w:rsidR="000F3A5E">
        <w:rPr>
          <w:rFonts w:ascii="Times New Roman" w:hAnsi="Times New Roman" w:cs="Times New Roman"/>
          <w:sz w:val="24"/>
          <w:szCs w:val="24"/>
        </w:rPr>
        <w:t>.</w:t>
      </w:r>
    </w:p>
    <w:p w14:paraId="2EAF45BC" w14:textId="10FF8831" w:rsidR="00F66E4E" w:rsidRDefault="0001196A" w:rsidP="002F4C14">
      <w:pPr>
        <w:jc w:val="both"/>
        <w:rPr>
          <w:rFonts w:ascii="Times New Roman" w:hAnsi="Times New Roman" w:cs="Times New Roman"/>
          <w:sz w:val="24"/>
          <w:szCs w:val="24"/>
        </w:rPr>
      </w:pPr>
      <w:r w:rsidRPr="0001196A">
        <w:rPr>
          <w:rFonts w:ascii="Times New Roman" w:hAnsi="Times New Roman" w:cs="Times New Roman"/>
          <w:sz w:val="24"/>
          <w:szCs w:val="24"/>
        </w:rPr>
        <w:t xml:space="preserve">The training data </w:t>
      </w:r>
      <w:r w:rsidR="00DE0487">
        <w:rPr>
          <w:rFonts w:ascii="Times New Roman" w:hAnsi="Times New Roman" w:cs="Times New Roman"/>
          <w:sz w:val="24"/>
          <w:szCs w:val="24"/>
        </w:rPr>
        <w:t>was</w:t>
      </w:r>
      <w:r w:rsidRPr="0001196A">
        <w:rPr>
          <w:rFonts w:ascii="Times New Roman" w:hAnsi="Times New Roman" w:cs="Times New Roman"/>
          <w:sz w:val="24"/>
          <w:szCs w:val="24"/>
        </w:rPr>
        <w:t xml:space="preserve"> labeled manually and loosely based on the topics identified in LDA. The output of the LDA analysis is already broken down into sentences. </w:t>
      </w:r>
      <w:r w:rsidR="00CC3CD7">
        <w:rPr>
          <w:rFonts w:ascii="Times New Roman" w:hAnsi="Times New Roman" w:cs="Times New Roman"/>
          <w:sz w:val="24"/>
          <w:szCs w:val="24"/>
        </w:rPr>
        <w:t xml:space="preserve">The dataset </w:t>
      </w:r>
      <w:r w:rsidR="00DE0487">
        <w:rPr>
          <w:rFonts w:ascii="Times New Roman" w:hAnsi="Times New Roman" w:cs="Times New Roman"/>
          <w:sz w:val="24"/>
          <w:szCs w:val="24"/>
        </w:rPr>
        <w:t xml:space="preserve">was run </w:t>
      </w:r>
      <w:r w:rsidRPr="0001196A">
        <w:rPr>
          <w:rFonts w:ascii="Times New Roman" w:hAnsi="Times New Roman" w:cs="Times New Roman"/>
          <w:sz w:val="24"/>
          <w:szCs w:val="24"/>
        </w:rPr>
        <w:t xml:space="preserve">through </w:t>
      </w:r>
      <w:r w:rsidR="000F3A5E">
        <w:rPr>
          <w:rFonts w:ascii="Times New Roman" w:hAnsi="Times New Roman" w:cs="Times New Roman"/>
          <w:sz w:val="24"/>
          <w:szCs w:val="24"/>
        </w:rPr>
        <w:t xml:space="preserve">additional </w:t>
      </w:r>
      <w:r w:rsidRPr="0001196A">
        <w:rPr>
          <w:rFonts w:ascii="Times New Roman" w:hAnsi="Times New Roman" w:cs="Times New Roman"/>
          <w:sz w:val="24"/>
          <w:szCs w:val="24"/>
        </w:rPr>
        <w:t xml:space="preserve">text cleanup </w:t>
      </w:r>
      <w:r w:rsidR="000F3A5E">
        <w:rPr>
          <w:rFonts w:ascii="Times New Roman" w:hAnsi="Times New Roman" w:cs="Times New Roman"/>
          <w:sz w:val="24"/>
          <w:szCs w:val="24"/>
        </w:rPr>
        <w:t xml:space="preserve">and word embeddings were created in </w:t>
      </w:r>
      <w:proofErr w:type="spellStart"/>
      <w:r w:rsidR="000F3A5E">
        <w:rPr>
          <w:rFonts w:ascii="Times New Roman" w:hAnsi="Times New Roman" w:cs="Times New Roman"/>
          <w:sz w:val="24"/>
          <w:szCs w:val="24"/>
        </w:rPr>
        <w:t>Keras</w:t>
      </w:r>
      <w:proofErr w:type="spellEnd"/>
      <w:r w:rsidRPr="0001196A">
        <w:rPr>
          <w:rFonts w:ascii="Times New Roman" w:hAnsi="Times New Roman" w:cs="Times New Roman"/>
          <w:sz w:val="24"/>
          <w:szCs w:val="24"/>
        </w:rPr>
        <w:t>. </w:t>
      </w:r>
    </w:p>
    <w:p w14:paraId="499E2642" w14:textId="449A1ECF" w:rsidR="0001196A" w:rsidRPr="000A14B4" w:rsidRDefault="003B5597" w:rsidP="002F4C14">
      <w:pPr>
        <w:jc w:val="both"/>
        <w:rPr>
          <w:rFonts w:ascii="Times New Roman" w:hAnsi="Times New Roman" w:cs="Times New Roman"/>
          <w:sz w:val="24"/>
          <w:szCs w:val="24"/>
        </w:rPr>
      </w:pPr>
      <w:r w:rsidRPr="003B5597">
        <w:rPr>
          <w:rFonts w:ascii="Times New Roman" w:hAnsi="Times New Roman" w:cs="Times New Roman"/>
          <w:sz w:val="24"/>
          <w:szCs w:val="24"/>
        </w:rPr>
        <w:t xml:space="preserve">Based on the guidelines in the articles mentioned earlier, the model </w:t>
      </w:r>
      <w:r w:rsidR="002F4C14">
        <w:rPr>
          <w:rFonts w:ascii="Times New Roman" w:hAnsi="Times New Roman" w:cs="Times New Roman"/>
          <w:sz w:val="24"/>
          <w:szCs w:val="24"/>
        </w:rPr>
        <w:t>has</w:t>
      </w:r>
      <w:r w:rsidRPr="003B5597">
        <w:rPr>
          <w:rFonts w:ascii="Times New Roman" w:hAnsi="Times New Roman" w:cs="Times New Roman"/>
          <w:sz w:val="24"/>
          <w:szCs w:val="24"/>
        </w:rPr>
        <w:t xml:space="preserve"> the following basic layers: </w:t>
      </w:r>
    </w:p>
    <w:p w14:paraId="53E32FD0" w14:textId="1DE42D9B" w:rsidR="00C40347" w:rsidRDefault="001D0356" w:rsidP="006800A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522F32" wp14:editId="0A4817FB">
            <wp:extent cx="6709410" cy="3368040"/>
            <wp:effectExtent l="19050" t="0" r="15240" b="2286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5B644FC" w14:textId="0DD6AF8E" w:rsidR="00DE0487" w:rsidRDefault="00DE0487" w:rsidP="006800A4">
      <w:pPr>
        <w:rPr>
          <w:rFonts w:ascii="Times New Roman" w:hAnsi="Times New Roman" w:cs="Times New Roman"/>
          <w:sz w:val="24"/>
          <w:szCs w:val="24"/>
        </w:rPr>
      </w:pPr>
    </w:p>
    <w:p w14:paraId="2A53B5A6" w14:textId="187ADE0E" w:rsidR="000A2FF9" w:rsidRPr="00615851" w:rsidRDefault="000A2FF9" w:rsidP="00615851">
      <w:pPr>
        <w:pStyle w:val="Heading4"/>
        <w:spacing w:after="60"/>
      </w:pPr>
      <w:r>
        <w:t xml:space="preserve">Text Classifier Training Set </w:t>
      </w:r>
    </w:p>
    <w:p w14:paraId="0F860C31" w14:textId="6078212A" w:rsidR="0044662B" w:rsidRPr="002131A5" w:rsidRDefault="0044662B" w:rsidP="00615851">
      <w:pPr>
        <w:pStyle w:val="ListParagraph"/>
        <w:numPr>
          <w:ilvl w:val="0"/>
          <w:numId w:val="10"/>
        </w:numPr>
        <w:spacing w:after="60" w:line="240" w:lineRule="auto"/>
        <w:jc w:val="both"/>
        <w:rPr>
          <w:rFonts w:ascii="Times New Roman" w:hAnsi="Times New Roman" w:cs="Times New Roman"/>
          <w:sz w:val="24"/>
          <w:szCs w:val="24"/>
        </w:rPr>
      </w:pPr>
      <w:r w:rsidRPr="002131A5">
        <w:rPr>
          <w:rFonts w:ascii="Times New Roman" w:hAnsi="Times New Roman" w:cs="Times New Roman"/>
          <w:sz w:val="24"/>
          <w:szCs w:val="24"/>
        </w:rPr>
        <w:t>Ident</w:t>
      </w:r>
      <w:r w:rsidR="00615851">
        <w:rPr>
          <w:rFonts w:ascii="Times New Roman" w:hAnsi="Times New Roman" w:cs="Times New Roman"/>
          <w:sz w:val="24"/>
          <w:szCs w:val="24"/>
        </w:rPr>
        <w:t>i</w:t>
      </w:r>
      <w:r w:rsidRPr="002131A5">
        <w:rPr>
          <w:rFonts w:ascii="Times New Roman" w:hAnsi="Times New Roman" w:cs="Times New Roman"/>
          <w:sz w:val="24"/>
          <w:szCs w:val="24"/>
        </w:rPr>
        <w:t xml:space="preserve">fy categories based on the topics identified by LDA algorithm. </w:t>
      </w:r>
    </w:p>
    <w:p w14:paraId="08B18EBD" w14:textId="7F8280C3" w:rsidR="002131A5" w:rsidRPr="002131A5" w:rsidRDefault="002131A5" w:rsidP="002131A5">
      <w:pPr>
        <w:pStyle w:val="ListParagraph"/>
        <w:spacing w:line="240" w:lineRule="auto"/>
        <w:ind w:left="1080"/>
        <w:jc w:val="both"/>
        <w:rPr>
          <w:rFonts w:ascii="Times New Roman" w:hAnsi="Times New Roman" w:cs="Times New Roman"/>
          <w:sz w:val="24"/>
          <w:szCs w:val="24"/>
        </w:rPr>
      </w:pPr>
      <w:r w:rsidRPr="0044662B">
        <w:rPr>
          <w:noProof/>
        </w:rPr>
        <w:drawing>
          <wp:anchor distT="0" distB="0" distL="114300" distR="114300" simplePos="0" relativeHeight="251658245" behindDoc="1" locked="0" layoutInCell="1" allowOverlap="1" wp14:anchorId="26B166B8" wp14:editId="40A847D4">
            <wp:simplePos x="0" y="0"/>
            <wp:positionH relativeFrom="margin">
              <wp:posOffset>-15240</wp:posOffset>
            </wp:positionH>
            <wp:positionV relativeFrom="paragraph">
              <wp:posOffset>487680</wp:posOffset>
            </wp:positionV>
            <wp:extent cx="5943600" cy="1333500"/>
            <wp:effectExtent l="0" t="0" r="0" b="0"/>
            <wp:wrapTight wrapText="bothSides">
              <wp:wrapPolygon edited="0">
                <wp:start x="0" y="0"/>
                <wp:lineTo x="0" y="21291"/>
                <wp:lineTo x="21531" y="21291"/>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anchor>
        </w:drawing>
      </w:r>
      <w:r w:rsidR="0044662B" w:rsidRPr="002131A5">
        <w:rPr>
          <w:rFonts w:ascii="Times New Roman" w:hAnsi="Times New Roman" w:cs="Times New Roman"/>
          <w:sz w:val="24"/>
          <w:szCs w:val="24"/>
        </w:rPr>
        <w:t>Topics are ranked from most to least interesting: Precautions is the most interesting topic, while all OTHER messages are the least interesting.</w:t>
      </w:r>
    </w:p>
    <w:p w14:paraId="07D1C17A" w14:textId="7F5D9CD0" w:rsidR="0044662B" w:rsidRDefault="0044662B" w:rsidP="0044662B">
      <w:pPr>
        <w:pStyle w:val="Caption"/>
      </w:pPr>
      <w:r>
        <w:t xml:space="preserve">Figure </w:t>
      </w:r>
      <w:r>
        <w:fldChar w:fldCharType="begin"/>
      </w:r>
      <w:r>
        <w:instrText>SEQ Figure \* ARABIC</w:instrText>
      </w:r>
      <w:r>
        <w:fldChar w:fldCharType="separate"/>
      </w:r>
      <w:r w:rsidR="001F4CC7">
        <w:rPr>
          <w:noProof/>
        </w:rPr>
        <w:t>7</w:t>
      </w:r>
      <w:r>
        <w:fldChar w:fldCharType="end"/>
      </w:r>
      <w:r w:rsidR="0077711C">
        <w:rPr>
          <w:noProof/>
        </w:rPr>
        <w:t>:</w:t>
      </w:r>
      <w:r>
        <w:t xml:space="preserve"> Ranked Topics for Text Categorization</w:t>
      </w:r>
    </w:p>
    <w:p w14:paraId="11C36B2F" w14:textId="3DC38253" w:rsidR="002131A5" w:rsidRDefault="00DE2201" w:rsidP="002131A5">
      <w:pPr>
        <w:spacing w:after="0" w:line="240" w:lineRule="auto"/>
        <w:ind w:left="720"/>
        <w:jc w:val="both"/>
        <w:rPr>
          <w:rFonts w:ascii="Times New Roman" w:hAnsi="Times New Roman" w:cs="Times New Roman"/>
          <w:sz w:val="24"/>
          <w:szCs w:val="24"/>
        </w:rPr>
      </w:pPr>
      <w:r w:rsidRPr="003C6DF1">
        <w:rPr>
          <w:noProof/>
        </w:rPr>
        <w:lastRenderedPageBreak/>
        <w:drawing>
          <wp:anchor distT="0" distB="0" distL="114300" distR="114300" simplePos="0" relativeHeight="251658246" behindDoc="0" locked="0" layoutInCell="1" allowOverlap="1" wp14:anchorId="013309FD" wp14:editId="0AFCA67E">
            <wp:simplePos x="0" y="0"/>
            <wp:positionH relativeFrom="column">
              <wp:posOffset>281940</wp:posOffset>
            </wp:positionH>
            <wp:positionV relativeFrom="paragraph">
              <wp:posOffset>1223010</wp:posOffset>
            </wp:positionV>
            <wp:extent cx="5920740" cy="3211195"/>
            <wp:effectExtent l="152400" t="152400" r="365760" b="3702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20740" cy="32111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5" behindDoc="0" locked="0" layoutInCell="1" allowOverlap="1" wp14:anchorId="3DDCA44F" wp14:editId="033761B2">
                <wp:simplePos x="0" y="0"/>
                <wp:positionH relativeFrom="column">
                  <wp:posOffset>327660</wp:posOffset>
                </wp:positionH>
                <wp:positionV relativeFrom="paragraph">
                  <wp:posOffset>963930</wp:posOffset>
                </wp:positionV>
                <wp:extent cx="5920740" cy="457200"/>
                <wp:effectExtent l="0" t="0" r="3810" b="0"/>
                <wp:wrapSquare wrapText="bothSides"/>
                <wp:docPr id="135" name="Text Box 135"/>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C7CD98F" w14:textId="1D1BEA84" w:rsidR="00FC0DF0" w:rsidRPr="002F4AC2" w:rsidRDefault="00FC0DF0" w:rsidP="00DE2201">
                            <w:pPr>
                              <w:pStyle w:val="Caption"/>
                              <w:rPr>
                                <w:noProof/>
                              </w:rPr>
                            </w:pPr>
                            <w:r>
                              <w:t xml:space="preserve">Figure </w:t>
                            </w:r>
                            <w:r>
                              <w:fldChar w:fldCharType="begin"/>
                            </w:r>
                            <w:r>
                              <w:instrText>SEQ Figure \* ARABIC</w:instrText>
                            </w:r>
                            <w:r>
                              <w:fldChar w:fldCharType="separate"/>
                            </w:r>
                            <w:r w:rsidR="001F4CC7">
                              <w:rPr>
                                <w:noProof/>
                              </w:rPr>
                              <w:t>8</w:t>
                            </w:r>
                            <w:r>
                              <w:fldChar w:fldCharType="end"/>
                            </w:r>
                            <w:r>
                              <w:t>:Examples of labeled and unlabeled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DCA44F" id="Text Box 135" o:spid="_x0000_s1034" type="#_x0000_t202" style="position:absolute;left:0;text-align:left;margin-left:25.8pt;margin-top:75.9pt;width:466.2pt;height:36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yEMQIAAGs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" stroked="f">
                <v:textbox inset="0,0,0,0">
                  <w:txbxContent>
                    <w:p w14:paraId="2C7CD98F" w14:textId="1D1BEA84" w:rsidR="00FC0DF0" w:rsidRPr="002F4AC2" w:rsidRDefault="00FC0DF0" w:rsidP="00DE2201">
                      <w:pPr>
                        <w:pStyle w:val="Caption"/>
                        <w:rPr>
                          <w:noProof/>
                        </w:rPr>
                      </w:pPr>
                      <w:r>
                        <w:t xml:space="preserve">Figure </w:t>
                      </w:r>
                      <w:r>
                        <w:fldChar w:fldCharType="begin"/>
                      </w:r>
                      <w:r>
                        <w:instrText>SEQ Figure \* ARABIC</w:instrText>
                      </w:r>
                      <w:r>
                        <w:fldChar w:fldCharType="separate"/>
                      </w:r>
                      <w:r w:rsidR="001F4CC7">
                        <w:rPr>
                          <w:noProof/>
                        </w:rPr>
                        <w:t>8</w:t>
                      </w:r>
                      <w:r>
                        <w:fldChar w:fldCharType="end"/>
                      </w:r>
                      <w:r>
                        <w:t>:Examples of labeled and unlabeled datasets</w:t>
                      </w:r>
                    </w:p>
                  </w:txbxContent>
                </v:textbox>
                <w10:wrap type="square"/>
              </v:shape>
            </w:pict>
          </mc:Fallback>
        </mc:AlternateContent>
      </w:r>
      <w:r w:rsidR="002131A5">
        <w:rPr>
          <w:rFonts w:ascii="Times New Roman" w:hAnsi="Times New Roman" w:cs="Times New Roman"/>
          <w:sz w:val="24"/>
          <w:szCs w:val="24"/>
        </w:rPr>
        <w:t xml:space="preserve">2) </w:t>
      </w:r>
      <w:r w:rsidR="0044662B" w:rsidRPr="002131A5">
        <w:rPr>
          <w:rFonts w:ascii="Times New Roman" w:hAnsi="Times New Roman" w:cs="Times New Roman"/>
          <w:sz w:val="24"/>
          <w:szCs w:val="24"/>
        </w:rPr>
        <w:t>Label several posts, leaving other similar posts un</w:t>
      </w:r>
      <w:r w:rsidR="001426CB" w:rsidRPr="002131A5">
        <w:rPr>
          <w:rFonts w:ascii="Times New Roman" w:hAnsi="Times New Roman" w:cs="Times New Roman"/>
          <w:sz w:val="24"/>
          <w:szCs w:val="24"/>
        </w:rPr>
        <w:t>-</w:t>
      </w:r>
      <w:r w:rsidR="0044662B" w:rsidRPr="002131A5">
        <w:rPr>
          <w:rFonts w:ascii="Times New Roman" w:hAnsi="Times New Roman" w:cs="Times New Roman"/>
          <w:sz w:val="24"/>
          <w:szCs w:val="24"/>
        </w:rPr>
        <w:t xml:space="preserve">labeled. Split the dataset into Labeled and Unlabeled. The labeled dataset will be used to train the model, and the unlabeled dataset will be fed to the model to classify remaining posts. Split is roughly 30% training, 70% unlabeled. Datasets are saved to file Step6_Create_Datasets_for_Python.xlsx. Examples of Labelled and Unlabeled datasets below: </w:t>
      </w:r>
    </w:p>
    <w:p w14:paraId="4370CCFA" w14:textId="0B2FA46C" w:rsidR="0077711C" w:rsidRDefault="0077711C" w:rsidP="002131A5">
      <w:pPr>
        <w:spacing w:after="0" w:line="240" w:lineRule="auto"/>
        <w:ind w:left="720"/>
        <w:jc w:val="both"/>
        <w:rPr>
          <w:rFonts w:ascii="Times New Roman" w:hAnsi="Times New Roman" w:cs="Times New Roman"/>
          <w:sz w:val="24"/>
          <w:szCs w:val="24"/>
        </w:rPr>
      </w:pPr>
    </w:p>
    <w:p w14:paraId="6B3ED507" w14:textId="064736FD" w:rsidR="009770F5" w:rsidRPr="002131A5" w:rsidRDefault="0077711C" w:rsidP="002131A5">
      <w:pPr>
        <w:spacing w:after="0" w:line="24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58251" behindDoc="0" locked="0" layoutInCell="1" allowOverlap="1" wp14:anchorId="1F535204" wp14:editId="498E25E8">
                <wp:simplePos x="0" y="0"/>
                <wp:positionH relativeFrom="column">
                  <wp:posOffset>198120</wp:posOffset>
                </wp:positionH>
                <wp:positionV relativeFrom="paragraph">
                  <wp:posOffset>3451860</wp:posOffset>
                </wp:positionV>
                <wp:extent cx="5943600" cy="243840"/>
                <wp:effectExtent l="0" t="0" r="0" b="3810"/>
                <wp:wrapSquare wrapText="bothSides"/>
                <wp:docPr id="128" name="Text Box 128"/>
                <wp:cNvGraphicFramePr/>
                <a:graphic xmlns:a="http://schemas.openxmlformats.org/drawingml/2006/main">
                  <a:graphicData uri="http://schemas.microsoft.com/office/word/2010/wordprocessingShape">
                    <wps:wsp>
                      <wps:cNvSpPr txBox="1"/>
                      <wps:spPr>
                        <a:xfrm>
                          <a:off x="0" y="0"/>
                          <a:ext cx="5943600" cy="243840"/>
                        </a:xfrm>
                        <a:prstGeom prst="rect">
                          <a:avLst/>
                        </a:prstGeom>
                        <a:solidFill>
                          <a:prstClr val="white"/>
                        </a:solidFill>
                        <a:ln>
                          <a:noFill/>
                        </a:ln>
                      </wps:spPr>
                      <wps:txbx>
                        <w:txbxContent>
                          <w:p w14:paraId="5792B283" w14:textId="2E412666" w:rsidR="00FC0DF0" w:rsidRPr="002131A5" w:rsidRDefault="00FC0DF0" w:rsidP="00DE22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35204" id="Text Box 128" o:spid="_x0000_s1035" type="#_x0000_t202" style="position:absolute;left:0;text-align:left;margin-left:15.6pt;margin-top:271.8pt;width:468pt;height:19.2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" stroked="f">
                <v:textbox inset="0,0,0,0">
                  <w:txbxContent>
                    <w:p w14:paraId="5792B283" w14:textId="2E412666" w:rsidR="00FC0DF0" w:rsidRPr="002131A5" w:rsidRDefault="00FC0DF0" w:rsidP="00DE2201">
                      <w:pPr>
                        <w:pStyle w:val="Caption"/>
                      </w:pPr>
                    </w:p>
                  </w:txbxContent>
                </v:textbox>
                <w10:wrap type="square"/>
              </v:shape>
            </w:pict>
          </mc:Fallback>
        </mc:AlternateContent>
      </w:r>
    </w:p>
    <w:p w14:paraId="2445A000" w14:textId="6404627F" w:rsidR="0044662B" w:rsidRDefault="008054B7" w:rsidP="00615851">
      <w:pPr>
        <w:pStyle w:val="Heading4"/>
        <w:spacing w:after="60"/>
      </w:pPr>
      <w:r>
        <w:t xml:space="preserve">Text Classifier Output </w:t>
      </w:r>
      <w:r w:rsidR="00BF4711">
        <w:t>and Corrections</w:t>
      </w:r>
    </w:p>
    <w:p w14:paraId="7F705C3C" w14:textId="75154DD1" w:rsidR="00BF4711" w:rsidRDefault="00BF4711" w:rsidP="00615851">
      <w:pPr>
        <w:spacing w:after="60"/>
        <w:jc w:val="both"/>
        <w:rPr>
          <w:rFonts w:ascii="Times New Roman" w:hAnsi="Times New Roman" w:cs="Times New Roman"/>
          <w:sz w:val="24"/>
          <w:szCs w:val="24"/>
        </w:rPr>
      </w:pPr>
      <w:r w:rsidRPr="0077711C">
        <w:rPr>
          <w:rFonts w:ascii="Times New Roman" w:hAnsi="Times New Roman" w:cs="Times New Roman"/>
          <w:sz w:val="24"/>
          <w:szCs w:val="24"/>
        </w:rPr>
        <w:t xml:space="preserve">Out Text Classifier was implemented in Python, using the </w:t>
      </w:r>
      <w:proofErr w:type="spellStart"/>
      <w:r w:rsidRPr="0077711C">
        <w:rPr>
          <w:rFonts w:ascii="Times New Roman" w:hAnsi="Times New Roman" w:cs="Times New Roman"/>
          <w:sz w:val="24"/>
          <w:szCs w:val="24"/>
        </w:rPr>
        <w:t>Keras</w:t>
      </w:r>
      <w:proofErr w:type="spellEnd"/>
      <w:r w:rsidRPr="0077711C">
        <w:rPr>
          <w:rFonts w:ascii="Times New Roman" w:hAnsi="Times New Roman" w:cs="Times New Roman"/>
          <w:sz w:val="24"/>
          <w:szCs w:val="24"/>
        </w:rPr>
        <w:t xml:space="preserve"> Library for Deep Learning. It is worth noticing that the classifications produced by the algorithm are not 100% accurate. For this </w:t>
      </w:r>
      <w:r w:rsidRPr="0077711C">
        <w:rPr>
          <w:rFonts w:ascii="Times New Roman" w:hAnsi="Times New Roman" w:cs="Times New Roman"/>
          <w:sz w:val="24"/>
          <w:szCs w:val="24"/>
        </w:rPr>
        <w:lastRenderedPageBreak/>
        <w:t xml:space="preserve">project, we visually examined the predicted classes and manually corrected the worst predicted </w:t>
      </w:r>
      <w:r w:rsidR="00DE2201">
        <w:rPr>
          <w:noProof/>
        </w:rPr>
        <mc:AlternateContent>
          <mc:Choice Requires="wps">
            <w:drawing>
              <wp:anchor distT="0" distB="0" distL="114300" distR="114300" simplePos="0" relativeHeight="251658253" behindDoc="0" locked="0" layoutInCell="1" allowOverlap="1" wp14:anchorId="68609241" wp14:editId="2D009B70">
                <wp:simplePos x="0" y="0"/>
                <wp:positionH relativeFrom="margin">
                  <wp:align>right</wp:align>
                </wp:positionH>
                <wp:positionV relativeFrom="paragraph">
                  <wp:posOffset>4183380</wp:posOffset>
                </wp:positionV>
                <wp:extent cx="5943600"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2532C5" w14:textId="4EEE6541" w:rsidR="00FC0DF0" w:rsidRPr="00D36B55" w:rsidRDefault="00FC0DF0" w:rsidP="00DE2201">
                            <w:pPr>
                              <w:pStyle w:val="Caption"/>
                              <w:jc w:val="right"/>
                              <w:rPr>
                                <w:noProof/>
                              </w:rPr>
                            </w:pPr>
                            <w:r>
                              <w:t xml:space="preserve">Figure </w:t>
                            </w:r>
                            <w:r>
                              <w:fldChar w:fldCharType="begin"/>
                            </w:r>
                            <w:r>
                              <w:instrText>SEQ Figure \* ARABIC</w:instrText>
                            </w:r>
                            <w:r>
                              <w:fldChar w:fldCharType="separate"/>
                            </w:r>
                            <w:r w:rsidR="001F4CC7">
                              <w:rPr>
                                <w:noProof/>
                              </w:rPr>
                              <w:t>9</w:t>
                            </w:r>
                            <w:r>
                              <w:fldChar w:fldCharType="end"/>
                            </w:r>
                            <w:r>
                              <w:t xml:space="preserve">: </w:t>
                            </w:r>
                            <w:r w:rsidRPr="002B518E">
                              <w:t>Un-labeled Dataset for Text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09241" id="Text Box 134" o:spid="_x0000_s1036" type="#_x0000_t202" style="position:absolute;left:0;text-align:left;margin-left:416.8pt;margin-top:329.4pt;width:468pt;height:.05pt;z-index:2516582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m5MAIAAGg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" stroked="f">
                <v:textbox style="mso-fit-shape-to-text:t" inset="0,0,0,0">
                  <w:txbxContent>
                    <w:p w14:paraId="622532C5" w14:textId="4EEE6541" w:rsidR="00FC0DF0" w:rsidRPr="00D36B55" w:rsidRDefault="00FC0DF0" w:rsidP="00DE2201">
                      <w:pPr>
                        <w:pStyle w:val="Caption"/>
                        <w:jc w:val="right"/>
                        <w:rPr>
                          <w:noProof/>
                        </w:rPr>
                      </w:pPr>
                      <w:r>
                        <w:t xml:space="preserve">Figure </w:t>
                      </w:r>
                      <w:r>
                        <w:fldChar w:fldCharType="begin"/>
                      </w:r>
                      <w:r>
                        <w:instrText>SEQ Figure \* ARABIC</w:instrText>
                      </w:r>
                      <w:r>
                        <w:fldChar w:fldCharType="separate"/>
                      </w:r>
                      <w:r w:rsidR="001F4CC7">
                        <w:rPr>
                          <w:noProof/>
                        </w:rPr>
                        <w:t>9</w:t>
                      </w:r>
                      <w:r>
                        <w:fldChar w:fldCharType="end"/>
                      </w:r>
                      <w:r>
                        <w:t xml:space="preserve">: </w:t>
                      </w:r>
                      <w:r w:rsidRPr="002B518E">
                        <w:t>Un-labeled Dataset for Text Classification</w:t>
                      </w:r>
                    </w:p>
                  </w:txbxContent>
                </v:textbox>
                <w10:wrap type="square" anchorx="margin"/>
              </v:shape>
            </w:pict>
          </mc:Fallback>
        </mc:AlternateContent>
      </w:r>
      <w:r w:rsidR="00DE2201" w:rsidRPr="00B90833">
        <w:rPr>
          <w:noProof/>
        </w:rPr>
        <w:drawing>
          <wp:anchor distT="0" distB="0" distL="114300" distR="114300" simplePos="0" relativeHeight="251658252" behindDoc="0" locked="0" layoutInCell="1" allowOverlap="1" wp14:anchorId="551C464B" wp14:editId="6BDE982E">
            <wp:simplePos x="0" y="0"/>
            <wp:positionH relativeFrom="page">
              <wp:posOffset>876300</wp:posOffset>
            </wp:positionH>
            <wp:positionV relativeFrom="paragraph">
              <wp:posOffset>601345</wp:posOffset>
            </wp:positionV>
            <wp:extent cx="6507539" cy="3436620"/>
            <wp:effectExtent l="190500" t="190500" r="198120" b="1828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7539" cy="3436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77711C">
        <w:rPr>
          <w:rFonts w:ascii="Times New Roman" w:hAnsi="Times New Roman" w:cs="Times New Roman"/>
          <w:sz w:val="24"/>
          <w:szCs w:val="24"/>
        </w:rPr>
        <w:t xml:space="preserve">results. </w:t>
      </w:r>
    </w:p>
    <w:p w14:paraId="26617160" w14:textId="34F233C0" w:rsidR="00DE2201" w:rsidRPr="00DE2201" w:rsidRDefault="00DE2201" w:rsidP="00DE2201">
      <w:pPr>
        <w:rPr>
          <w:rFonts w:ascii="Times New Roman" w:hAnsi="Times New Roman" w:cs="Times New Roman"/>
          <w:sz w:val="24"/>
          <w:szCs w:val="24"/>
        </w:rPr>
      </w:pPr>
    </w:p>
    <w:p w14:paraId="561B152C" w14:textId="307B63E5" w:rsidR="003D143F" w:rsidRDefault="003D143F" w:rsidP="003D143F">
      <w:pPr>
        <w:pStyle w:val="Caption"/>
        <w:keepNext/>
      </w:pPr>
      <w:r>
        <w:t xml:space="preserve">Figure </w:t>
      </w:r>
      <w:r>
        <w:fldChar w:fldCharType="begin"/>
      </w:r>
      <w:r>
        <w:instrText>SEQ Figure \* ARABIC</w:instrText>
      </w:r>
      <w:r>
        <w:fldChar w:fldCharType="separate"/>
      </w:r>
      <w:r w:rsidR="001F4CC7">
        <w:rPr>
          <w:noProof/>
        </w:rPr>
        <w:t>10</w:t>
      </w:r>
      <w:r>
        <w:fldChar w:fldCharType="end"/>
      </w:r>
      <w:r>
        <w:t xml:space="preserve">: </w:t>
      </w:r>
      <w:proofErr w:type="spellStart"/>
      <w:r w:rsidRPr="00823EA2">
        <w:t>Keras</w:t>
      </w:r>
      <w:proofErr w:type="spellEnd"/>
      <w:r w:rsidRPr="00823EA2">
        <w:t xml:space="preserve"> imports for Text Classifier</w:t>
      </w:r>
    </w:p>
    <w:p w14:paraId="08B3B40C" w14:textId="77777777" w:rsidR="00BF4711" w:rsidRDefault="00BF4711" w:rsidP="00BF4711">
      <w:pPr>
        <w:keepNext/>
      </w:pPr>
      <w:r w:rsidRPr="00DF35FC">
        <w:rPr>
          <w:noProof/>
        </w:rPr>
        <w:drawing>
          <wp:inline distT="0" distB="0" distL="0" distR="0" wp14:anchorId="7CA25827" wp14:editId="70544B92">
            <wp:extent cx="5943600" cy="2524760"/>
            <wp:effectExtent l="76200" t="76200" r="133350" b="142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24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9212E5" w14:textId="4BD41573" w:rsidR="00BF4711" w:rsidRDefault="00BF4711" w:rsidP="00BF4711">
      <w:pPr>
        <w:pStyle w:val="Caption"/>
      </w:pPr>
    </w:p>
    <w:p w14:paraId="55D6871B" w14:textId="4E934078" w:rsidR="003D143F" w:rsidRDefault="003D143F" w:rsidP="003D143F">
      <w:pPr>
        <w:pStyle w:val="Caption"/>
        <w:keepNext/>
      </w:pPr>
      <w:r>
        <w:lastRenderedPageBreak/>
        <w:t xml:space="preserve">Figure </w:t>
      </w:r>
      <w:r>
        <w:fldChar w:fldCharType="begin"/>
      </w:r>
      <w:r>
        <w:instrText>SEQ Figure \* ARABIC</w:instrText>
      </w:r>
      <w:r>
        <w:fldChar w:fldCharType="separate"/>
      </w:r>
      <w:r w:rsidR="001F4CC7">
        <w:rPr>
          <w:noProof/>
        </w:rPr>
        <w:t>11</w:t>
      </w:r>
      <w:r>
        <w:fldChar w:fldCharType="end"/>
      </w:r>
      <w:r>
        <w:t xml:space="preserve">: </w:t>
      </w:r>
      <w:r w:rsidRPr="00467FBD">
        <w:t>Text Classifier Model Training</w:t>
      </w:r>
    </w:p>
    <w:p w14:paraId="4671D928" w14:textId="77777777" w:rsidR="00BF4711" w:rsidRDefault="00BF4711" w:rsidP="00BF4711">
      <w:pPr>
        <w:keepNext/>
      </w:pPr>
      <w:r w:rsidRPr="00EC53A1">
        <w:rPr>
          <w:noProof/>
        </w:rPr>
        <w:drawing>
          <wp:inline distT="0" distB="0" distL="0" distR="0" wp14:anchorId="7C8E883A" wp14:editId="1195EB5F">
            <wp:extent cx="5943600" cy="2626995"/>
            <wp:effectExtent l="76200" t="76200" r="133350" b="135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6E2F1" w14:textId="3959B4ED" w:rsidR="00D10873" w:rsidRPr="0077711C" w:rsidRDefault="00D10873" w:rsidP="0077711C">
      <w:pPr>
        <w:spacing w:line="240" w:lineRule="auto"/>
        <w:jc w:val="both"/>
        <w:rPr>
          <w:rFonts w:ascii="Times New Roman" w:hAnsi="Times New Roman" w:cs="Times New Roman"/>
          <w:sz w:val="24"/>
          <w:szCs w:val="24"/>
        </w:rPr>
      </w:pPr>
      <w:r w:rsidRPr="0077711C">
        <w:rPr>
          <w:rFonts w:ascii="Times New Roman" w:hAnsi="Times New Roman" w:cs="Times New Roman"/>
          <w:sz w:val="24"/>
          <w:szCs w:val="24"/>
        </w:rPr>
        <w:t>Resulting predictions were exported to CSV format and incorporated into the project analysis workflow using Excel. The worst predictions were manually corrected, as exemplified below:</w:t>
      </w:r>
    </w:p>
    <w:p w14:paraId="71196099" w14:textId="77777777" w:rsidR="00D10873" w:rsidRDefault="00D10873" w:rsidP="00D10873">
      <w:pPr>
        <w:keepNext/>
      </w:pPr>
      <w:r w:rsidRPr="00197582">
        <w:rPr>
          <w:noProof/>
        </w:rPr>
        <w:drawing>
          <wp:inline distT="0" distB="0" distL="0" distR="0" wp14:anchorId="6D274763" wp14:editId="796F2DEC">
            <wp:extent cx="5943600" cy="3199130"/>
            <wp:effectExtent l="171450" t="152400" r="133350" b="153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91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59FA90" w14:textId="26521146" w:rsidR="00D10873" w:rsidRPr="00D10873" w:rsidRDefault="0077711C" w:rsidP="003D143F">
      <w:pPr>
        <w:pStyle w:val="Caption"/>
        <w:jc w:val="right"/>
      </w:pPr>
      <w:r>
        <w:t xml:space="preserve">      </w:t>
      </w:r>
      <w:r w:rsidR="00D10873">
        <w:t xml:space="preserve">Figure </w:t>
      </w:r>
      <w:r>
        <w:fldChar w:fldCharType="begin"/>
      </w:r>
      <w:r>
        <w:instrText>SEQ Figure \* ARABIC</w:instrText>
      </w:r>
      <w:r>
        <w:fldChar w:fldCharType="separate"/>
      </w:r>
      <w:r w:rsidR="001F4CC7">
        <w:rPr>
          <w:noProof/>
        </w:rPr>
        <w:t>12</w:t>
      </w:r>
      <w:r>
        <w:fldChar w:fldCharType="end"/>
      </w:r>
      <w:r>
        <w:rPr>
          <w:noProof/>
        </w:rPr>
        <w:t>:</w:t>
      </w:r>
      <w:r w:rsidR="00D10873">
        <w:t xml:space="preserve"> Manual corrections to Text Classifier Output</w:t>
      </w:r>
    </w:p>
    <w:p w14:paraId="26823A65" w14:textId="01A627DE" w:rsidR="004B54C3" w:rsidRDefault="004B54C3" w:rsidP="00615851">
      <w:pPr>
        <w:pStyle w:val="Heading4"/>
        <w:spacing w:after="60"/>
      </w:pPr>
      <w:r>
        <w:lastRenderedPageBreak/>
        <w:t>Final Text Classification by Post</w:t>
      </w:r>
    </w:p>
    <w:tbl>
      <w:tblPr>
        <w:tblpPr w:leftFromText="180" w:rightFromText="180" w:vertAnchor="text" w:horzAnchor="margin" w:tblpXSpec="right" w:tblpY="791"/>
        <w:tblW w:w="5234" w:type="dxa"/>
        <w:tblLook w:val="04A0" w:firstRow="1" w:lastRow="0" w:firstColumn="1" w:lastColumn="0" w:noHBand="0" w:noVBand="1"/>
      </w:tblPr>
      <w:tblGrid>
        <w:gridCol w:w="3768"/>
        <w:gridCol w:w="1466"/>
      </w:tblGrid>
      <w:tr w:rsidR="0077711C" w:rsidRPr="00095C13" w14:paraId="1A5073F8" w14:textId="77777777" w:rsidTr="0077711C">
        <w:trPr>
          <w:trHeight w:val="245"/>
        </w:trPr>
        <w:tc>
          <w:tcPr>
            <w:tcW w:w="3768" w:type="dxa"/>
            <w:tcBorders>
              <w:top w:val="single" w:sz="12" w:space="0" w:color="3A3838"/>
              <w:left w:val="single" w:sz="12" w:space="0" w:color="3A3838"/>
              <w:bottom w:val="single" w:sz="4" w:space="0" w:color="9BC2E6"/>
              <w:right w:val="nil"/>
            </w:tcBorders>
            <w:shd w:val="clear" w:color="000000" w:fill="3A3838"/>
            <w:noWrap/>
            <w:vAlign w:val="bottom"/>
            <w:hideMark/>
          </w:tcPr>
          <w:p w14:paraId="5AE05632" w14:textId="77777777" w:rsidR="0077711C" w:rsidRPr="00095C13" w:rsidRDefault="0077711C" w:rsidP="00615851">
            <w:pPr>
              <w:spacing w:after="60" w:line="240" w:lineRule="auto"/>
              <w:rPr>
                <w:rFonts w:ascii="Calibri" w:eastAsia="Times New Roman" w:hAnsi="Calibri" w:cs="Calibri"/>
                <w:b/>
                <w:bCs/>
                <w:color w:val="FFFFFF"/>
              </w:rPr>
            </w:pPr>
            <w:r w:rsidRPr="00095C13">
              <w:rPr>
                <w:rFonts w:ascii="Calibri" w:eastAsia="Times New Roman" w:hAnsi="Calibri" w:cs="Calibri"/>
                <w:b/>
                <w:bCs/>
                <w:color w:val="FFFFFF"/>
              </w:rPr>
              <w:t>Topic Id</w:t>
            </w:r>
          </w:p>
        </w:tc>
        <w:tc>
          <w:tcPr>
            <w:tcW w:w="1466" w:type="dxa"/>
            <w:tcBorders>
              <w:top w:val="single" w:sz="12" w:space="0" w:color="3A3838"/>
              <w:left w:val="nil"/>
              <w:bottom w:val="single" w:sz="4" w:space="0" w:color="9BC2E6"/>
              <w:right w:val="nil"/>
            </w:tcBorders>
            <w:shd w:val="clear" w:color="000000" w:fill="3A3838"/>
            <w:noWrap/>
            <w:vAlign w:val="bottom"/>
            <w:hideMark/>
          </w:tcPr>
          <w:p w14:paraId="6B579733" w14:textId="77777777" w:rsidR="0077711C" w:rsidRPr="00095C13" w:rsidRDefault="0077711C" w:rsidP="00615851">
            <w:pPr>
              <w:spacing w:after="60" w:line="240" w:lineRule="auto"/>
              <w:rPr>
                <w:rFonts w:ascii="Calibri" w:eastAsia="Times New Roman" w:hAnsi="Calibri" w:cs="Calibri"/>
                <w:b/>
                <w:bCs/>
                <w:color w:val="FFFFFF"/>
              </w:rPr>
            </w:pPr>
            <w:r w:rsidRPr="00095C13">
              <w:rPr>
                <w:rFonts w:ascii="Calibri" w:eastAsia="Times New Roman" w:hAnsi="Calibri" w:cs="Calibri"/>
                <w:b/>
                <w:bCs/>
                <w:color w:val="FFFFFF"/>
              </w:rPr>
              <w:t>Topic Sort</w:t>
            </w:r>
          </w:p>
        </w:tc>
      </w:tr>
      <w:tr w:rsidR="0077711C" w:rsidRPr="00095C13" w14:paraId="1F6A7634"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1B7DAF10"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PRECAUTIONS</w:t>
            </w:r>
          </w:p>
        </w:tc>
        <w:tc>
          <w:tcPr>
            <w:tcW w:w="1466" w:type="dxa"/>
            <w:tcBorders>
              <w:top w:val="single" w:sz="4" w:space="0" w:color="9BC2E6"/>
              <w:left w:val="nil"/>
              <w:bottom w:val="single" w:sz="4" w:space="0" w:color="9BC2E6"/>
              <w:right w:val="nil"/>
            </w:tcBorders>
            <w:shd w:val="clear" w:color="000000" w:fill="F2F2F2"/>
            <w:noWrap/>
            <w:vAlign w:val="bottom"/>
            <w:hideMark/>
          </w:tcPr>
          <w:p w14:paraId="3FB1B49B"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w:t>
            </w:r>
          </w:p>
        </w:tc>
      </w:tr>
      <w:tr w:rsidR="0077711C" w:rsidRPr="00095C13" w14:paraId="1AB11F13"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52455ED7"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BORDER_CONTROLS</w:t>
            </w:r>
          </w:p>
        </w:tc>
        <w:tc>
          <w:tcPr>
            <w:tcW w:w="1466" w:type="dxa"/>
            <w:tcBorders>
              <w:top w:val="single" w:sz="4" w:space="0" w:color="9BC2E6"/>
              <w:left w:val="nil"/>
              <w:bottom w:val="single" w:sz="4" w:space="0" w:color="9BC2E6"/>
              <w:right w:val="nil"/>
            </w:tcBorders>
            <w:shd w:val="clear" w:color="000000" w:fill="F2F2F2"/>
            <w:noWrap/>
            <w:vAlign w:val="bottom"/>
            <w:hideMark/>
          </w:tcPr>
          <w:p w14:paraId="4A542F8D"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2</w:t>
            </w:r>
          </w:p>
        </w:tc>
      </w:tr>
      <w:tr w:rsidR="0077711C" w:rsidRPr="00095C13" w14:paraId="727A1FF0"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1801D021"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SHN</w:t>
            </w:r>
          </w:p>
        </w:tc>
        <w:tc>
          <w:tcPr>
            <w:tcW w:w="1466" w:type="dxa"/>
            <w:tcBorders>
              <w:top w:val="single" w:sz="4" w:space="0" w:color="9BC2E6"/>
              <w:left w:val="nil"/>
              <w:bottom w:val="single" w:sz="4" w:space="0" w:color="9BC2E6"/>
              <w:right w:val="nil"/>
            </w:tcBorders>
            <w:shd w:val="clear" w:color="000000" w:fill="F2F2F2"/>
            <w:noWrap/>
            <w:vAlign w:val="bottom"/>
            <w:hideMark/>
          </w:tcPr>
          <w:p w14:paraId="189A4C9F"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3</w:t>
            </w:r>
          </w:p>
        </w:tc>
      </w:tr>
      <w:tr w:rsidR="0077711C" w:rsidRPr="00095C13" w14:paraId="54468A9C"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52283286"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DORMS_OUTBREAKS</w:t>
            </w:r>
          </w:p>
        </w:tc>
        <w:tc>
          <w:tcPr>
            <w:tcW w:w="1466" w:type="dxa"/>
            <w:tcBorders>
              <w:top w:val="single" w:sz="4" w:space="0" w:color="9BC2E6"/>
              <w:left w:val="nil"/>
              <w:bottom w:val="single" w:sz="4" w:space="0" w:color="9BC2E6"/>
              <w:right w:val="nil"/>
            </w:tcBorders>
            <w:shd w:val="clear" w:color="000000" w:fill="F2F2F2"/>
            <w:noWrap/>
            <w:vAlign w:val="bottom"/>
            <w:hideMark/>
          </w:tcPr>
          <w:p w14:paraId="6B270DBA"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4</w:t>
            </w:r>
          </w:p>
        </w:tc>
      </w:tr>
      <w:tr w:rsidR="0077711C" w:rsidRPr="00095C13" w14:paraId="435084ED"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31406E32"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IMPORT_VS_LOCAL</w:t>
            </w:r>
          </w:p>
        </w:tc>
        <w:tc>
          <w:tcPr>
            <w:tcW w:w="1466" w:type="dxa"/>
            <w:tcBorders>
              <w:top w:val="single" w:sz="4" w:space="0" w:color="9BC2E6"/>
              <w:left w:val="nil"/>
              <w:bottom w:val="single" w:sz="4" w:space="0" w:color="9BC2E6"/>
              <w:right w:val="nil"/>
            </w:tcBorders>
            <w:shd w:val="clear" w:color="000000" w:fill="F2F2F2"/>
            <w:noWrap/>
            <w:vAlign w:val="bottom"/>
            <w:hideMark/>
          </w:tcPr>
          <w:p w14:paraId="0FD040BE"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5</w:t>
            </w:r>
          </w:p>
        </w:tc>
      </w:tr>
      <w:tr w:rsidR="0077711C" w:rsidRPr="00095C13" w14:paraId="1C317C35"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03085204"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LIFT_RESTRICTIONS</w:t>
            </w:r>
          </w:p>
        </w:tc>
        <w:tc>
          <w:tcPr>
            <w:tcW w:w="1466" w:type="dxa"/>
            <w:tcBorders>
              <w:top w:val="single" w:sz="4" w:space="0" w:color="9BC2E6"/>
              <w:left w:val="nil"/>
              <w:bottom w:val="single" w:sz="4" w:space="0" w:color="9BC2E6"/>
              <w:right w:val="nil"/>
            </w:tcBorders>
            <w:shd w:val="clear" w:color="000000" w:fill="F2F2F2"/>
            <w:noWrap/>
            <w:vAlign w:val="bottom"/>
            <w:hideMark/>
          </w:tcPr>
          <w:p w14:paraId="713F15BA"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6</w:t>
            </w:r>
          </w:p>
        </w:tc>
      </w:tr>
      <w:tr w:rsidR="0077711C" w:rsidRPr="00095C13" w14:paraId="5E79B96C"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3176BC92"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CIRCUIT</w:t>
            </w:r>
          </w:p>
        </w:tc>
        <w:tc>
          <w:tcPr>
            <w:tcW w:w="1466" w:type="dxa"/>
            <w:tcBorders>
              <w:top w:val="single" w:sz="4" w:space="0" w:color="9BC2E6"/>
              <w:left w:val="nil"/>
              <w:bottom w:val="single" w:sz="4" w:space="0" w:color="9BC2E6"/>
              <w:right w:val="nil"/>
            </w:tcBorders>
            <w:shd w:val="clear" w:color="000000" w:fill="F2F2F2"/>
            <w:noWrap/>
            <w:vAlign w:val="bottom"/>
            <w:hideMark/>
          </w:tcPr>
          <w:p w14:paraId="332CF32C"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7</w:t>
            </w:r>
          </w:p>
        </w:tc>
      </w:tr>
      <w:tr w:rsidR="0077711C" w:rsidRPr="00095C13" w14:paraId="1B3E316C"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7ECB4749"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RESPONSIBILITY</w:t>
            </w:r>
          </w:p>
        </w:tc>
        <w:tc>
          <w:tcPr>
            <w:tcW w:w="1466" w:type="dxa"/>
            <w:tcBorders>
              <w:top w:val="single" w:sz="4" w:space="0" w:color="9BC2E6"/>
              <w:left w:val="nil"/>
              <w:bottom w:val="single" w:sz="4" w:space="0" w:color="9BC2E6"/>
              <w:right w:val="nil"/>
            </w:tcBorders>
            <w:shd w:val="clear" w:color="000000" w:fill="F2F2F2"/>
            <w:noWrap/>
            <w:vAlign w:val="bottom"/>
            <w:hideMark/>
          </w:tcPr>
          <w:p w14:paraId="577AC0AA"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8</w:t>
            </w:r>
          </w:p>
        </w:tc>
      </w:tr>
      <w:tr w:rsidR="0077711C" w:rsidRPr="00095C13" w14:paraId="5172D64A"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3BFAB2C8"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TESTING</w:t>
            </w:r>
          </w:p>
        </w:tc>
        <w:tc>
          <w:tcPr>
            <w:tcW w:w="1466" w:type="dxa"/>
            <w:tcBorders>
              <w:top w:val="single" w:sz="4" w:space="0" w:color="9BC2E6"/>
              <w:left w:val="nil"/>
              <w:bottom w:val="single" w:sz="4" w:space="0" w:color="9BC2E6"/>
              <w:right w:val="nil"/>
            </w:tcBorders>
            <w:shd w:val="clear" w:color="000000" w:fill="F2F2F2"/>
            <w:noWrap/>
            <w:vAlign w:val="bottom"/>
            <w:hideMark/>
          </w:tcPr>
          <w:p w14:paraId="1BA9857D"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9</w:t>
            </w:r>
          </w:p>
        </w:tc>
      </w:tr>
      <w:tr w:rsidR="0077711C" w:rsidRPr="00095C13" w14:paraId="398EFFA9"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3D93B278"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CRITICAL</w:t>
            </w:r>
          </w:p>
        </w:tc>
        <w:tc>
          <w:tcPr>
            <w:tcW w:w="1466" w:type="dxa"/>
            <w:tcBorders>
              <w:top w:val="single" w:sz="4" w:space="0" w:color="9BC2E6"/>
              <w:left w:val="nil"/>
              <w:bottom w:val="single" w:sz="4" w:space="0" w:color="9BC2E6"/>
              <w:right w:val="nil"/>
            </w:tcBorders>
            <w:shd w:val="clear" w:color="000000" w:fill="F2F2F2"/>
            <w:noWrap/>
            <w:vAlign w:val="bottom"/>
            <w:hideMark/>
          </w:tcPr>
          <w:p w14:paraId="66327A69"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10</w:t>
            </w:r>
          </w:p>
        </w:tc>
      </w:tr>
      <w:tr w:rsidR="0077711C" w:rsidRPr="00095C13" w14:paraId="321BA399"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3DF2D75A"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NEW_CASES</w:t>
            </w:r>
          </w:p>
        </w:tc>
        <w:tc>
          <w:tcPr>
            <w:tcW w:w="1466" w:type="dxa"/>
            <w:tcBorders>
              <w:top w:val="single" w:sz="4" w:space="0" w:color="9BC2E6"/>
              <w:left w:val="nil"/>
              <w:bottom w:val="single" w:sz="4" w:space="0" w:color="9BC2E6"/>
              <w:right w:val="nil"/>
            </w:tcBorders>
            <w:shd w:val="clear" w:color="000000" w:fill="F2F2F2"/>
            <w:noWrap/>
            <w:vAlign w:val="bottom"/>
            <w:hideMark/>
          </w:tcPr>
          <w:p w14:paraId="283C732F"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11</w:t>
            </w:r>
          </w:p>
        </w:tc>
      </w:tr>
      <w:tr w:rsidR="0077711C" w:rsidRPr="00095C13" w14:paraId="2ACDA0AA"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695FF008"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CONDITION</w:t>
            </w:r>
          </w:p>
        </w:tc>
        <w:tc>
          <w:tcPr>
            <w:tcW w:w="1466" w:type="dxa"/>
            <w:tcBorders>
              <w:top w:val="single" w:sz="4" w:space="0" w:color="9BC2E6"/>
              <w:left w:val="nil"/>
              <w:bottom w:val="single" w:sz="4" w:space="0" w:color="9BC2E6"/>
              <w:right w:val="nil"/>
            </w:tcBorders>
            <w:shd w:val="clear" w:color="000000" w:fill="F2F2F2"/>
            <w:noWrap/>
            <w:vAlign w:val="bottom"/>
            <w:hideMark/>
          </w:tcPr>
          <w:p w14:paraId="20885FBD"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12</w:t>
            </w:r>
          </w:p>
        </w:tc>
      </w:tr>
      <w:tr w:rsidR="0077711C" w:rsidRPr="00095C13" w14:paraId="76C7A0F3"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2D996CC8"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RECOVERY</w:t>
            </w:r>
          </w:p>
        </w:tc>
        <w:tc>
          <w:tcPr>
            <w:tcW w:w="1466" w:type="dxa"/>
            <w:tcBorders>
              <w:top w:val="single" w:sz="4" w:space="0" w:color="9BC2E6"/>
              <w:left w:val="nil"/>
              <w:bottom w:val="single" w:sz="4" w:space="0" w:color="9BC2E6"/>
              <w:right w:val="nil"/>
            </w:tcBorders>
            <w:shd w:val="clear" w:color="000000" w:fill="F2F2F2"/>
            <w:noWrap/>
            <w:vAlign w:val="bottom"/>
            <w:hideMark/>
          </w:tcPr>
          <w:p w14:paraId="71EEF205"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13</w:t>
            </w:r>
          </w:p>
        </w:tc>
      </w:tr>
      <w:tr w:rsidR="0077711C" w:rsidRPr="00095C13" w14:paraId="508440D0" w14:textId="77777777" w:rsidTr="0077711C">
        <w:trPr>
          <w:trHeight w:val="245"/>
        </w:trPr>
        <w:tc>
          <w:tcPr>
            <w:tcW w:w="3768" w:type="dxa"/>
            <w:tcBorders>
              <w:top w:val="single" w:sz="4" w:space="0" w:color="9BC2E6"/>
              <w:left w:val="single" w:sz="12" w:space="0" w:color="3A3838"/>
              <w:bottom w:val="single" w:sz="4" w:space="0" w:color="9BC2E6"/>
              <w:right w:val="nil"/>
            </w:tcBorders>
            <w:shd w:val="clear" w:color="000000" w:fill="F2F2F2"/>
            <w:noWrap/>
            <w:vAlign w:val="bottom"/>
            <w:hideMark/>
          </w:tcPr>
          <w:p w14:paraId="63768349"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TRACING</w:t>
            </w:r>
          </w:p>
        </w:tc>
        <w:tc>
          <w:tcPr>
            <w:tcW w:w="1466" w:type="dxa"/>
            <w:tcBorders>
              <w:top w:val="single" w:sz="4" w:space="0" w:color="9BC2E6"/>
              <w:left w:val="nil"/>
              <w:bottom w:val="single" w:sz="4" w:space="0" w:color="9BC2E6"/>
              <w:right w:val="nil"/>
            </w:tcBorders>
            <w:shd w:val="clear" w:color="000000" w:fill="F2F2F2"/>
            <w:noWrap/>
            <w:vAlign w:val="bottom"/>
            <w:hideMark/>
          </w:tcPr>
          <w:p w14:paraId="54976ED8" w14:textId="77777777" w:rsidR="0077711C" w:rsidRPr="00095C13" w:rsidRDefault="0077711C" w:rsidP="00615851">
            <w:pPr>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14</w:t>
            </w:r>
          </w:p>
        </w:tc>
      </w:tr>
      <w:tr w:rsidR="0077711C" w:rsidRPr="00095C13" w14:paraId="3AAE3D3A" w14:textId="77777777" w:rsidTr="0077711C">
        <w:trPr>
          <w:trHeight w:val="245"/>
        </w:trPr>
        <w:tc>
          <w:tcPr>
            <w:tcW w:w="3768" w:type="dxa"/>
            <w:tcBorders>
              <w:top w:val="single" w:sz="4" w:space="0" w:color="9BC2E6"/>
              <w:left w:val="single" w:sz="12" w:space="0" w:color="3A3838"/>
              <w:bottom w:val="single" w:sz="12" w:space="0" w:color="3A3838"/>
              <w:right w:val="nil"/>
            </w:tcBorders>
            <w:shd w:val="clear" w:color="000000" w:fill="F2F2F2"/>
            <w:noWrap/>
            <w:vAlign w:val="bottom"/>
            <w:hideMark/>
          </w:tcPr>
          <w:p w14:paraId="7CB75E6D" w14:textId="77777777" w:rsidR="0077711C" w:rsidRPr="00095C13" w:rsidRDefault="0077711C" w:rsidP="00615851">
            <w:pPr>
              <w:spacing w:after="60" w:line="240" w:lineRule="auto"/>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OTHER</w:t>
            </w:r>
          </w:p>
        </w:tc>
        <w:tc>
          <w:tcPr>
            <w:tcW w:w="1466" w:type="dxa"/>
            <w:tcBorders>
              <w:top w:val="single" w:sz="4" w:space="0" w:color="9BC2E6"/>
              <w:left w:val="nil"/>
              <w:bottom w:val="single" w:sz="12" w:space="0" w:color="3A3838"/>
              <w:right w:val="nil"/>
            </w:tcBorders>
            <w:shd w:val="clear" w:color="000000" w:fill="F2F2F2"/>
            <w:noWrap/>
            <w:vAlign w:val="bottom"/>
            <w:hideMark/>
          </w:tcPr>
          <w:p w14:paraId="21AE66E6" w14:textId="77777777" w:rsidR="0077711C" w:rsidRPr="00095C13" w:rsidRDefault="0077711C" w:rsidP="00615851">
            <w:pPr>
              <w:keepNext/>
              <w:spacing w:after="60" w:line="240" w:lineRule="auto"/>
              <w:jc w:val="right"/>
              <w:rPr>
                <w:rFonts w:ascii="Calibri" w:eastAsia="Times New Roman" w:hAnsi="Calibri" w:cs="Calibri"/>
                <w:b/>
                <w:bCs/>
                <w:color w:val="3A3838"/>
                <w:sz w:val="20"/>
                <w:szCs w:val="20"/>
              </w:rPr>
            </w:pPr>
            <w:r w:rsidRPr="00095C13">
              <w:rPr>
                <w:rFonts w:ascii="Calibri" w:eastAsia="Times New Roman" w:hAnsi="Calibri" w:cs="Calibri"/>
                <w:b/>
                <w:bCs/>
                <w:color w:val="3A3838"/>
                <w:sz w:val="20"/>
                <w:szCs w:val="20"/>
              </w:rPr>
              <w:t>15</w:t>
            </w:r>
          </w:p>
        </w:tc>
      </w:tr>
    </w:tbl>
    <w:p w14:paraId="580A766C" w14:textId="6BBE915B" w:rsidR="0077711C" w:rsidRDefault="0077711C" w:rsidP="00615851">
      <w:pPr>
        <w:pStyle w:val="Caption"/>
        <w:framePr w:hSpace="180" w:wrap="around" w:vAnchor="text" w:hAnchor="page" w:x="8401" w:y="5026"/>
        <w:spacing w:after="60"/>
      </w:pPr>
      <w:r>
        <w:t xml:space="preserve">Table </w:t>
      </w:r>
      <w:r>
        <w:fldChar w:fldCharType="begin"/>
      </w:r>
      <w:r>
        <w:instrText>SEQ Table \* ARABIC</w:instrText>
      </w:r>
      <w:r>
        <w:fldChar w:fldCharType="separate"/>
      </w:r>
      <w:r>
        <w:rPr>
          <w:noProof/>
        </w:rPr>
        <w:t>3</w:t>
      </w:r>
      <w:r>
        <w:fldChar w:fldCharType="end"/>
      </w:r>
      <w:r>
        <w:t>:</w:t>
      </w:r>
      <w:r w:rsidRPr="009B2B72">
        <w:t xml:space="preserve"> Text Categories Ranking</w:t>
      </w:r>
    </w:p>
    <w:p w14:paraId="5D6AC229" w14:textId="14656332" w:rsidR="00095C13" w:rsidRPr="0077711C" w:rsidRDefault="004B54C3" w:rsidP="00615851">
      <w:pPr>
        <w:spacing w:after="60"/>
        <w:jc w:val="both"/>
        <w:rPr>
          <w:rFonts w:ascii="Times New Roman" w:hAnsi="Times New Roman" w:cs="Times New Roman"/>
          <w:sz w:val="24"/>
          <w:szCs w:val="24"/>
        </w:rPr>
      </w:pPr>
      <w:r w:rsidRPr="0077711C">
        <w:rPr>
          <w:rFonts w:ascii="Times New Roman" w:hAnsi="Times New Roman" w:cs="Times New Roman"/>
          <w:sz w:val="24"/>
          <w:szCs w:val="24"/>
        </w:rPr>
        <w:t xml:space="preserve">Each post may have several sentences. The Text Classifier assigned a label to each sentence. In order to simplify a categorical analysis, we assigned a single Dominant Topic to each post based in the fixed ranking on the </w:t>
      </w:r>
      <w:r w:rsidR="00095C13" w:rsidRPr="0077711C">
        <w:rPr>
          <w:rFonts w:ascii="Times New Roman" w:hAnsi="Times New Roman" w:cs="Times New Roman"/>
          <w:sz w:val="24"/>
          <w:szCs w:val="24"/>
        </w:rPr>
        <w:t xml:space="preserve">labels of each of its sentences. For instance, if the same topic contains a sentence labeled as “Precautions” and another one labelled as “Recovery”, the dominant topic for the entire post is “Precautions”. This is done so that analysis of Shares and Likes by Topic produce a closer representation of the reason why the post received feedback. Otherwise, we would credit feedback to less interesting topics (such as New Cases or Condition, which are very common), on account of them appearing in the same post with a more interesting topic such as </w:t>
      </w:r>
      <w:r w:rsidR="00095C13" w:rsidRPr="0077711C">
        <w:rPr>
          <w:rFonts w:ascii="Times New Roman" w:hAnsi="Times New Roman" w:cs="Times New Roman"/>
          <w:i/>
          <w:iCs/>
          <w:sz w:val="24"/>
          <w:szCs w:val="24"/>
        </w:rPr>
        <w:t>Precautions</w:t>
      </w:r>
      <w:r w:rsidR="00095C13" w:rsidRPr="0077711C">
        <w:rPr>
          <w:rFonts w:ascii="Times New Roman" w:hAnsi="Times New Roman" w:cs="Times New Roman"/>
          <w:sz w:val="24"/>
          <w:szCs w:val="24"/>
        </w:rPr>
        <w:t xml:space="preserve"> or </w:t>
      </w:r>
      <w:r w:rsidR="00095C13" w:rsidRPr="0077711C">
        <w:rPr>
          <w:rFonts w:ascii="Times New Roman" w:hAnsi="Times New Roman" w:cs="Times New Roman"/>
          <w:i/>
          <w:iCs/>
          <w:sz w:val="24"/>
          <w:szCs w:val="24"/>
        </w:rPr>
        <w:t>Border Control</w:t>
      </w:r>
      <w:r w:rsidR="00095C13" w:rsidRPr="0077711C">
        <w:rPr>
          <w:rFonts w:ascii="Times New Roman" w:hAnsi="Times New Roman" w:cs="Times New Roman"/>
          <w:sz w:val="24"/>
          <w:szCs w:val="24"/>
        </w:rPr>
        <w:t>.</w:t>
      </w:r>
    </w:p>
    <w:p w14:paraId="41832834" w14:textId="280AFE26" w:rsidR="00A0585C" w:rsidRDefault="00A0585C" w:rsidP="00615851">
      <w:pPr>
        <w:pStyle w:val="Heading3"/>
        <w:spacing w:after="60"/>
        <w:jc w:val="both"/>
      </w:pPr>
      <w:bookmarkStart w:id="18" w:name="_Toc55841224"/>
      <w:r>
        <w:t>Behavior Keyword Identification</w:t>
      </w:r>
      <w:bookmarkEnd w:id="18"/>
    </w:p>
    <w:p w14:paraId="48C4CFFF" w14:textId="10272C1D" w:rsidR="00A0585C" w:rsidRPr="0077711C" w:rsidRDefault="006800D0" w:rsidP="00615851">
      <w:pPr>
        <w:spacing w:after="60" w:line="240" w:lineRule="auto"/>
        <w:jc w:val="both"/>
        <w:rPr>
          <w:rFonts w:ascii="Times New Roman" w:hAnsi="Times New Roman" w:cs="Times New Roman"/>
          <w:sz w:val="24"/>
          <w:szCs w:val="24"/>
        </w:rPr>
      </w:pPr>
      <w:r w:rsidRPr="0077711C">
        <w:rPr>
          <w:rFonts w:ascii="Times New Roman" w:hAnsi="Times New Roman" w:cs="Times New Roman"/>
          <w:sz w:val="24"/>
          <w:szCs w:val="24"/>
        </w:rPr>
        <w:t xml:space="preserve">Natural Language analysis is a tricky subject, because so many different topics may be implied in the same sentence or paragraph. In </w:t>
      </w:r>
      <w:proofErr w:type="spellStart"/>
      <w:r w:rsidRPr="0077711C">
        <w:rPr>
          <w:rFonts w:ascii="Times New Roman" w:hAnsi="Times New Roman" w:cs="Times New Roman"/>
          <w:sz w:val="24"/>
          <w:szCs w:val="24"/>
        </w:rPr>
        <w:t>out</w:t>
      </w:r>
      <w:proofErr w:type="spellEnd"/>
      <w:r w:rsidRPr="0077711C">
        <w:rPr>
          <w:rFonts w:ascii="Times New Roman" w:hAnsi="Times New Roman" w:cs="Times New Roman"/>
          <w:sz w:val="24"/>
          <w:szCs w:val="24"/>
        </w:rPr>
        <w:t xml:space="preserve"> dataset, we find that messages related to wearing masks, washing hands, keeping safe distance, </w:t>
      </w:r>
      <w:proofErr w:type="spellStart"/>
      <w:r w:rsidRPr="0077711C">
        <w:rPr>
          <w:rFonts w:ascii="Times New Roman" w:hAnsi="Times New Roman" w:cs="Times New Roman"/>
          <w:sz w:val="24"/>
          <w:szCs w:val="24"/>
        </w:rPr>
        <w:t>etc</w:t>
      </w:r>
      <w:proofErr w:type="spellEnd"/>
      <w:r w:rsidRPr="0077711C">
        <w:rPr>
          <w:rFonts w:ascii="Times New Roman" w:hAnsi="Times New Roman" w:cs="Times New Roman"/>
          <w:sz w:val="24"/>
          <w:szCs w:val="24"/>
        </w:rPr>
        <w:t xml:space="preserve">, may appear in several different broader topics, though they may tend to appear more under Precautions and Border Controls. In order to capture as much </w:t>
      </w:r>
      <w:r w:rsidR="0003617D" w:rsidRPr="0077711C">
        <w:rPr>
          <w:rFonts w:ascii="Times New Roman" w:hAnsi="Times New Roman" w:cs="Times New Roman"/>
          <w:sz w:val="24"/>
          <w:szCs w:val="24"/>
        </w:rPr>
        <w:t xml:space="preserve">of their frequency as possible, we decoupled Behavior Frequency from the post classification, making it possible to account for each behavior regardless of the broader context of the message. Behavior-based messages are identified by keyword match and accounted as One Hot Encoding (1 = behavior present, 0 = not present in the message). </w:t>
      </w:r>
    </w:p>
    <w:p w14:paraId="03C9AC08" w14:textId="49D401F1" w:rsidR="0003617D" w:rsidRPr="0077711C" w:rsidRDefault="0003617D" w:rsidP="0077711C">
      <w:pPr>
        <w:jc w:val="both"/>
        <w:rPr>
          <w:rFonts w:ascii="Times New Roman" w:hAnsi="Times New Roman" w:cs="Times New Roman"/>
          <w:sz w:val="24"/>
          <w:szCs w:val="24"/>
        </w:rPr>
      </w:pPr>
      <w:r w:rsidRPr="0077711C">
        <w:rPr>
          <w:rFonts w:ascii="Times New Roman" w:hAnsi="Times New Roman" w:cs="Times New Roman"/>
          <w:sz w:val="24"/>
          <w:szCs w:val="24"/>
        </w:rPr>
        <w:t>The following behaviors were identified by visual observation:</w:t>
      </w:r>
    </w:p>
    <w:p w14:paraId="5E78AA85" w14:textId="2972F27F" w:rsidR="0003617D" w:rsidRDefault="0003617D" w:rsidP="0003617D">
      <w:pPr>
        <w:pStyle w:val="Caption"/>
        <w:keepNext/>
      </w:pPr>
      <w:r>
        <w:t xml:space="preserve">Table </w:t>
      </w:r>
      <w:r>
        <w:fldChar w:fldCharType="begin"/>
      </w:r>
      <w:r>
        <w:instrText>SEQ Table \* ARABIC</w:instrText>
      </w:r>
      <w:r>
        <w:fldChar w:fldCharType="separate"/>
      </w:r>
      <w:r w:rsidR="0077711C">
        <w:rPr>
          <w:noProof/>
        </w:rPr>
        <w:t>4</w:t>
      </w:r>
      <w:r>
        <w:fldChar w:fldCharType="end"/>
      </w:r>
      <w:r w:rsidR="0077711C">
        <w:t>:</w:t>
      </w:r>
      <w:r>
        <w:t xml:space="preserve"> Behavior and Keyword Match Pattern</w:t>
      </w:r>
    </w:p>
    <w:tbl>
      <w:tblPr>
        <w:tblStyle w:val="ListTable4"/>
        <w:tblW w:w="5000" w:type="pct"/>
        <w:tblLook w:val="04A0" w:firstRow="1" w:lastRow="0" w:firstColumn="1" w:lastColumn="0" w:noHBand="0" w:noVBand="1"/>
      </w:tblPr>
      <w:tblGrid>
        <w:gridCol w:w="1308"/>
        <w:gridCol w:w="8042"/>
      </w:tblGrid>
      <w:tr w:rsidR="0003617D" w:rsidRPr="0003617D" w14:paraId="06C8F2B0" w14:textId="77777777" w:rsidTr="00615851">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0048A285" w14:textId="77777777" w:rsidR="0003617D" w:rsidRPr="0003617D" w:rsidRDefault="0003617D" w:rsidP="0003617D">
            <w:pPr>
              <w:rPr>
                <w:rFonts w:ascii="Calibri" w:eastAsia="Times New Roman" w:hAnsi="Calibri" w:cs="Calibri"/>
                <w:color w:val="FFFFFF"/>
              </w:rPr>
            </w:pPr>
            <w:r w:rsidRPr="0003617D">
              <w:rPr>
                <w:rFonts w:ascii="Calibri" w:eastAsia="Times New Roman" w:hAnsi="Calibri" w:cs="Calibri"/>
                <w:color w:val="FFFFFF"/>
              </w:rPr>
              <w:t>Theme</w:t>
            </w:r>
          </w:p>
        </w:tc>
        <w:tc>
          <w:tcPr>
            <w:tcW w:w="4301" w:type="pct"/>
            <w:noWrap/>
            <w:hideMark/>
          </w:tcPr>
          <w:p w14:paraId="7D8F8AB3" w14:textId="77777777" w:rsidR="0003617D" w:rsidRPr="0003617D" w:rsidRDefault="0003617D" w:rsidP="000361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03617D">
              <w:rPr>
                <w:rFonts w:ascii="Calibri" w:eastAsia="Times New Roman" w:hAnsi="Calibri" w:cs="Calibri"/>
                <w:color w:val="FFFFFF"/>
              </w:rPr>
              <w:t>Keywords</w:t>
            </w:r>
          </w:p>
        </w:tc>
      </w:tr>
      <w:tr w:rsidR="0003617D" w:rsidRPr="0003617D" w14:paraId="0E444BC3" w14:textId="77777777" w:rsidTr="00615851">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6612FCF6" w14:textId="77777777" w:rsidR="0003617D" w:rsidRPr="0003617D" w:rsidRDefault="0003617D" w:rsidP="0003617D">
            <w:pPr>
              <w:rPr>
                <w:rFonts w:ascii="Calibri" w:eastAsia="Times New Roman" w:hAnsi="Calibri" w:cs="Calibri"/>
                <w:color w:val="000000"/>
              </w:rPr>
            </w:pPr>
            <w:r w:rsidRPr="0003617D">
              <w:rPr>
                <w:rFonts w:ascii="Calibri" w:eastAsia="Times New Roman" w:hAnsi="Calibri" w:cs="Calibri"/>
                <w:color w:val="000000"/>
              </w:rPr>
              <w:t>Hygiene</w:t>
            </w:r>
          </w:p>
        </w:tc>
        <w:tc>
          <w:tcPr>
            <w:tcW w:w="4301" w:type="pct"/>
            <w:noWrap/>
            <w:hideMark/>
          </w:tcPr>
          <w:p w14:paraId="017F5DF6" w14:textId="77777777" w:rsidR="0003617D" w:rsidRPr="0003617D" w:rsidRDefault="0003617D" w:rsidP="000361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3617D">
              <w:rPr>
                <w:rFonts w:ascii="Calibri" w:eastAsia="Times New Roman" w:hAnsi="Calibri" w:cs="Calibri"/>
                <w:color w:val="000000"/>
              </w:rPr>
              <w:t>hand, wash, soap, hygiene</w:t>
            </w:r>
          </w:p>
        </w:tc>
      </w:tr>
      <w:tr w:rsidR="0003617D" w:rsidRPr="0003617D" w14:paraId="466A12F6" w14:textId="77777777" w:rsidTr="00615851">
        <w:trPr>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6D1B1D74" w14:textId="77777777" w:rsidR="0003617D" w:rsidRPr="0003617D" w:rsidRDefault="0003617D" w:rsidP="0003617D">
            <w:pPr>
              <w:rPr>
                <w:rFonts w:ascii="Calibri" w:eastAsia="Times New Roman" w:hAnsi="Calibri" w:cs="Calibri"/>
                <w:color w:val="000000"/>
              </w:rPr>
            </w:pPr>
            <w:r w:rsidRPr="0003617D">
              <w:rPr>
                <w:rFonts w:ascii="Calibri" w:eastAsia="Times New Roman" w:hAnsi="Calibri" w:cs="Calibri"/>
                <w:color w:val="000000"/>
              </w:rPr>
              <w:t>Masks</w:t>
            </w:r>
          </w:p>
        </w:tc>
        <w:tc>
          <w:tcPr>
            <w:tcW w:w="4301" w:type="pct"/>
            <w:noWrap/>
            <w:hideMark/>
          </w:tcPr>
          <w:p w14:paraId="4445D786" w14:textId="77777777" w:rsidR="0003617D" w:rsidRPr="0003617D" w:rsidRDefault="0003617D" w:rsidP="0003617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3617D">
              <w:rPr>
                <w:rFonts w:ascii="Calibri" w:eastAsia="Times New Roman" w:hAnsi="Calibri" w:cs="Calibri"/>
                <w:color w:val="000000"/>
              </w:rPr>
              <w:t>mask, shield, mouth, nose</w:t>
            </w:r>
          </w:p>
        </w:tc>
      </w:tr>
      <w:tr w:rsidR="0003617D" w:rsidRPr="0003617D" w14:paraId="41DDCCD2" w14:textId="77777777" w:rsidTr="00615851">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6E6634B1" w14:textId="77777777" w:rsidR="0003617D" w:rsidRPr="0003617D" w:rsidRDefault="0003617D" w:rsidP="0003617D">
            <w:pPr>
              <w:rPr>
                <w:rFonts w:ascii="Calibri" w:eastAsia="Times New Roman" w:hAnsi="Calibri" w:cs="Calibri"/>
                <w:color w:val="000000"/>
              </w:rPr>
            </w:pPr>
            <w:r w:rsidRPr="0003617D">
              <w:rPr>
                <w:rFonts w:ascii="Calibri" w:eastAsia="Times New Roman" w:hAnsi="Calibri" w:cs="Calibri"/>
                <w:color w:val="000000"/>
              </w:rPr>
              <w:t>Stay Home</w:t>
            </w:r>
          </w:p>
        </w:tc>
        <w:tc>
          <w:tcPr>
            <w:tcW w:w="4301" w:type="pct"/>
            <w:noWrap/>
            <w:hideMark/>
          </w:tcPr>
          <w:p w14:paraId="62005585" w14:textId="77777777" w:rsidR="0003617D" w:rsidRPr="0003617D" w:rsidRDefault="0003617D" w:rsidP="000361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3617D">
              <w:rPr>
                <w:rFonts w:ascii="Calibri" w:eastAsia="Times New Roman" w:hAnsi="Calibri" w:cs="Calibri"/>
                <w:color w:val="000000"/>
              </w:rPr>
              <w:t>stay home, stay at home, go out, leave home</w:t>
            </w:r>
          </w:p>
        </w:tc>
      </w:tr>
      <w:tr w:rsidR="0003617D" w:rsidRPr="0003617D" w14:paraId="3985E9F9" w14:textId="77777777" w:rsidTr="00615851">
        <w:trPr>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750777A4" w14:textId="77777777" w:rsidR="0003617D" w:rsidRPr="0003617D" w:rsidRDefault="0003617D" w:rsidP="0003617D">
            <w:pPr>
              <w:rPr>
                <w:rFonts w:ascii="Calibri" w:eastAsia="Times New Roman" w:hAnsi="Calibri" w:cs="Calibri"/>
              </w:rPr>
            </w:pPr>
            <w:r w:rsidRPr="0003617D">
              <w:rPr>
                <w:rFonts w:ascii="Calibri" w:eastAsia="Times New Roman" w:hAnsi="Calibri" w:cs="Calibri"/>
              </w:rPr>
              <w:t>Elderly</w:t>
            </w:r>
          </w:p>
        </w:tc>
        <w:tc>
          <w:tcPr>
            <w:tcW w:w="4301" w:type="pct"/>
            <w:noWrap/>
            <w:hideMark/>
          </w:tcPr>
          <w:p w14:paraId="3A85C93D" w14:textId="77777777" w:rsidR="0003617D" w:rsidRPr="0003617D" w:rsidRDefault="0003617D" w:rsidP="0003617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3617D">
              <w:rPr>
                <w:rFonts w:ascii="Calibri" w:eastAsia="Times New Roman" w:hAnsi="Calibri" w:cs="Calibri"/>
              </w:rPr>
              <w:t xml:space="preserve">elderly, seniors, grand-parent, </w:t>
            </w:r>
            <w:proofErr w:type="spellStart"/>
            <w:proofErr w:type="gramStart"/>
            <w:r w:rsidRPr="0003617D">
              <w:rPr>
                <w:rFonts w:ascii="Calibri" w:eastAsia="Times New Roman" w:hAnsi="Calibri" w:cs="Calibri"/>
              </w:rPr>
              <w:t>grandparent,nursing</w:t>
            </w:r>
            <w:proofErr w:type="spellEnd"/>
            <w:proofErr w:type="gramEnd"/>
            <w:r w:rsidRPr="0003617D">
              <w:rPr>
                <w:rFonts w:ascii="Calibri" w:eastAsia="Times New Roman" w:hAnsi="Calibri" w:cs="Calibri"/>
              </w:rPr>
              <w:t>, senior-centric, elder</w:t>
            </w:r>
          </w:p>
        </w:tc>
      </w:tr>
      <w:tr w:rsidR="0003617D" w:rsidRPr="0003617D" w14:paraId="5392A6E0" w14:textId="77777777" w:rsidTr="00615851">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616DD3DD" w14:textId="77777777" w:rsidR="0003617D" w:rsidRPr="0003617D" w:rsidRDefault="0003617D" w:rsidP="0003617D">
            <w:pPr>
              <w:rPr>
                <w:rFonts w:ascii="Calibri" w:eastAsia="Times New Roman" w:hAnsi="Calibri" w:cs="Calibri"/>
              </w:rPr>
            </w:pPr>
            <w:r w:rsidRPr="0003617D">
              <w:rPr>
                <w:rFonts w:ascii="Calibri" w:eastAsia="Times New Roman" w:hAnsi="Calibri" w:cs="Calibri"/>
              </w:rPr>
              <w:t>Work Remote</w:t>
            </w:r>
          </w:p>
        </w:tc>
        <w:tc>
          <w:tcPr>
            <w:tcW w:w="4301" w:type="pct"/>
            <w:noWrap/>
            <w:hideMark/>
          </w:tcPr>
          <w:p w14:paraId="4D65C064" w14:textId="77777777" w:rsidR="0003617D" w:rsidRPr="0003617D" w:rsidRDefault="0003617D" w:rsidP="000361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03617D">
              <w:rPr>
                <w:rFonts w:ascii="Calibri" w:eastAsia="Times New Roman" w:hAnsi="Calibri" w:cs="Calibri"/>
              </w:rPr>
              <w:t xml:space="preserve">student, workplace, office, employer, </w:t>
            </w:r>
            <w:proofErr w:type="spellStart"/>
            <w:r w:rsidRPr="0003617D">
              <w:rPr>
                <w:rFonts w:ascii="Calibri" w:eastAsia="Times New Roman" w:hAnsi="Calibri" w:cs="Calibri"/>
              </w:rPr>
              <w:t>telecommut</w:t>
            </w:r>
            <w:proofErr w:type="spellEnd"/>
            <w:r w:rsidRPr="0003617D">
              <w:rPr>
                <w:rFonts w:ascii="Calibri" w:eastAsia="Times New Roman" w:hAnsi="Calibri" w:cs="Calibri"/>
              </w:rPr>
              <w:t xml:space="preserve">, remote, from home, interact, </w:t>
            </w:r>
            <w:proofErr w:type="spellStart"/>
            <w:r w:rsidRPr="0003617D">
              <w:rPr>
                <w:rFonts w:ascii="Calibri" w:eastAsia="Times New Roman" w:hAnsi="Calibri" w:cs="Calibri"/>
              </w:rPr>
              <w:t>teleconsult</w:t>
            </w:r>
            <w:proofErr w:type="spellEnd"/>
            <w:r w:rsidRPr="0003617D">
              <w:rPr>
                <w:rFonts w:ascii="Calibri" w:eastAsia="Times New Roman" w:hAnsi="Calibri" w:cs="Calibri"/>
              </w:rPr>
              <w:t xml:space="preserve">, </w:t>
            </w:r>
            <w:proofErr w:type="spellStart"/>
            <w:r w:rsidRPr="0003617D">
              <w:rPr>
                <w:rFonts w:ascii="Calibri" w:eastAsia="Times New Roman" w:hAnsi="Calibri" w:cs="Calibri"/>
              </w:rPr>
              <w:t>socialise</w:t>
            </w:r>
            <w:proofErr w:type="spellEnd"/>
          </w:p>
        </w:tc>
      </w:tr>
      <w:tr w:rsidR="0003617D" w:rsidRPr="0003617D" w14:paraId="26469FA9" w14:textId="77777777" w:rsidTr="00615851">
        <w:trPr>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3C18C474" w14:textId="77777777" w:rsidR="0003617D" w:rsidRPr="0003617D" w:rsidRDefault="0003617D" w:rsidP="0003617D">
            <w:pPr>
              <w:rPr>
                <w:rFonts w:ascii="Calibri" w:eastAsia="Times New Roman" w:hAnsi="Calibri" w:cs="Calibri"/>
              </w:rPr>
            </w:pPr>
            <w:r w:rsidRPr="0003617D">
              <w:rPr>
                <w:rFonts w:ascii="Calibri" w:eastAsia="Times New Roman" w:hAnsi="Calibri" w:cs="Calibri"/>
              </w:rPr>
              <w:lastRenderedPageBreak/>
              <w:t>Avoid Crowds</w:t>
            </w:r>
          </w:p>
        </w:tc>
        <w:tc>
          <w:tcPr>
            <w:tcW w:w="4301" w:type="pct"/>
            <w:noWrap/>
            <w:hideMark/>
          </w:tcPr>
          <w:p w14:paraId="1D357142" w14:textId="77777777" w:rsidR="0003617D" w:rsidRPr="0003617D" w:rsidRDefault="0003617D" w:rsidP="0003617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3617D">
              <w:rPr>
                <w:rFonts w:ascii="Calibri" w:eastAsia="Times New Roman" w:hAnsi="Calibri" w:cs="Calibri"/>
              </w:rPr>
              <w:t xml:space="preserve">crowd, gathering, </w:t>
            </w:r>
            <w:proofErr w:type="spellStart"/>
            <w:r w:rsidRPr="0003617D">
              <w:rPr>
                <w:rFonts w:ascii="Calibri" w:eastAsia="Times New Roman" w:hAnsi="Calibri" w:cs="Calibri"/>
              </w:rPr>
              <w:t>centre</w:t>
            </w:r>
            <w:proofErr w:type="spellEnd"/>
            <w:r w:rsidRPr="0003617D">
              <w:rPr>
                <w:rFonts w:ascii="Calibri" w:eastAsia="Times New Roman" w:hAnsi="Calibri" w:cs="Calibri"/>
              </w:rPr>
              <w:t xml:space="preserve">, outdoor, social contact, </w:t>
            </w:r>
            <w:proofErr w:type="spellStart"/>
            <w:r w:rsidRPr="0003617D">
              <w:rPr>
                <w:rFonts w:ascii="Calibri" w:eastAsia="Times New Roman" w:hAnsi="Calibri" w:cs="Calibri"/>
              </w:rPr>
              <w:t>socialise</w:t>
            </w:r>
            <w:proofErr w:type="spellEnd"/>
          </w:p>
        </w:tc>
      </w:tr>
      <w:tr w:rsidR="0003617D" w:rsidRPr="0003617D" w14:paraId="6E9104F6" w14:textId="77777777" w:rsidTr="00615851">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99" w:type="pct"/>
            <w:noWrap/>
            <w:hideMark/>
          </w:tcPr>
          <w:p w14:paraId="7E67D016" w14:textId="77777777" w:rsidR="0003617D" w:rsidRPr="0003617D" w:rsidRDefault="0003617D" w:rsidP="0003617D">
            <w:pPr>
              <w:rPr>
                <w:rFonts w:ascii="Calibri" w:eastAsia="Times New Roman" w:hAnsi="Calibri" w:cs="Calibri"/>
              </w:rPr>
            </w:pPr>
            <w:r w:rsidRPr="0003617D">
              <w:rPr>
                <w:rFonts w:ascii="Calibri" w:eastAsia="Times New Roman" w:hAnsi="Calibri" w:cs="Calibri"/>
              </w:rPr>
              <w:t>Activity caps</w:t>
            </w:r>
          </w:p>
        </w:tc>
        <w:tc>
          <w:tcPr>
            <w:tcW w:w="4301" w:type="pct"/>
            <w:noWrap/>
            <w:hideMark/>
          </w:tcPr>
          <w:p w14:paraId="6FA6D6F2" w14:textId="77777777" w:rsidR="0003617D" w:rsidRPr="0003617D" w:rsidRDefault="0003617D" w:rsidP="000361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03617D">
              <w:rPr>
                <w:rFonts w:ascii="Calibri" w:eastAsia="Times New Roman" w:hAnsi="Calibri" w:cs="Calibri"/>
              </w:rPr>
              <w:t>safe-entry, total number, maximum, visitors per day</w:t>
            </w:r>
          </w:p>
        </w:tc>
      </w:tr>
    </w:tbl>
    <w:p w14:paraId="05454A2B" w14:textId="6E794762" w:rsidR="0044662B" w:rsidRDefault="0044662B" w:rsidP="0044662B">
      <w:pPr>
        <w:pStyle w:val="ListParagraph"/>
        <w:ind w:left="1080"/>
      </w:pPr>
    </w:p>
    <w:p w14:paraId="7D212F8A" w14:textId="22A292ED" w:rsidR="00432637" w:rsidRDefault="0027E9CF" w:rsidP="00615851">
      <w:pPr>
        <w:pStyle w:val="Heading3"/>
        <w:spacing w:after="60"/>
      </w:pPr>
      <w:bookmarkStart w:id="19" w:name="_Toc55841225"/>
      <w:r>
        <w:t>Statistical Modeling</w:t>
      </w:r>
      <w:bookmarkEnd w:id="19"/>
    </w:p>
    <w:p w14:paraId="7F10C7DC" w14:textId="14F459AE" w:rsidR="000B2D3C" w:rsidRPr="0077711C" w:rsidRDefault="000B2D3C" w:rsidP="00615851">
      <w:pPr>
        <w:spacing w:after="60" w:line="240" w:lineRule="auto"/>
        <w:jc w:val="both"/>
        <w:rPr>
          <w:rFonts w:ascii="Times New Roman" w:hAnsi="Times New Roman" w:cs="Times New Roman"/>
          <w:sz w:val="24"/>
          <w:szCs w:val="24"/>
        </w:rPr>
      </w:pPr>
      <w:r w:rsidRPr="0077711C">
        <w:rPr>
          <w:rFonts w:ascii="Times New Roman" w:hAnsi="Times New Roman" w:cs="Times New Roman"/>
          <w:sz w:val="24"/>
          <w:szCs w:val="24"/>
        </w:rPr>
        <w:t xml:space="preserve">IBM SPSS Software was used to analyze the distributions of Likes and Shares by post </w:t>
      </w:r>
      <w:r w:rsidR="00E64512" w:rsidRPr="0077711C">
        <w:rPr>
          <w:rFonts w:ascii="Times New Roman" w:hAnsi="Times New Roman" w:cs="Times New Roman"/>
          <w:sz w:val="24"/>
          <w:szCs w:val="24"/>
        </w:rPr>
        <w:t>T</w:t>
      </w:r>
      <w:r w:rsidRPr="0077711C">
        <w:rPr>
          <w:rFonts w:ascii="Times New Roman" w:hAnsi="Times New Roman" w:cs="Times New Roman"/>
          <w:sz w:val="24"/>
          <w:szCs w:val="24"/>
        </w:rPr>
        <w:t xml:space="preserve">opic (category) and to calculate the Pearson Correlation between Topic Frequency and New Infection Trends and Behavior Frequency and New Infection Trends. </w:t>
      </w:r>
    </w:p>
    <w:p w14:paraId="2016E179" w14:textId="46B1653A" w:rsidR="00E64512" w:rsidRPr="0077711C" w:rsidRDefault="00E64512" w:rsidP="0077711C">
      <w:pPr>
        <w:spacing w:line="240" w:lineRule="auto"/>
        <w:jc w:val="both"/>
        <w:rPr>
          <w:rFonts w:ascii="Times New Roman" w:hAnsi="Times New Roman" w:cs="Times New Roman"/>
          <w:sz w:val="24"/>
          <w:szCs w:val="24"/>
        </w:rPr>
      </w:pPr>
      <w:r w:rsidRPr="0077711C">
        <w:rPr>
          <w:rFonts w:ascii="Times New Roman" w:hAnsi="Times New Roman" w:cs="Times New Roman"/>
          <w:sz w:val="24"/>
          <w:szCs w:val="24"/>
        </w:rPr>
        <w:t xml:space="preserve">Output from SPSS is provided in the Findings section of this report, along with graphs for easy visualization. </w:t>
      </w:r>
    </w:p>
    <w:p w14:paraId="1E854F18" w14:textId="11DC7984" w:rsidR="00E64512" w:rsidRPr="0077711C" w:rsidRDefault="00E64512" w:rsidP="0077711C">
      <w:pPr>
        <w:jc w:val="both"/>
        <w:rPr>
          <w:rFonts w:ascii="Times New Roman" w:hAnsi="Times New Roman" w:cs="Times New Roman"/>
          <w:sz w:val="24"/>
          <w:szCs w:val="24"/>
        </w:rPr>
      </w:pPr>
      <w:r w:rsidRPr="0077711C">
        <w:rPr>
          <w:rFonts w:ascii="Times New Roman" w:hAnsi="Times New Roman" w:cs="Times New Roman"/>
          <w:sz w:val="24"/>
          <w:szCs w:val="24"/>
        </w:rPr>
        <w:t>The SPSS files and saved outputs are included in the Project Solution Package.</w:t>
      </w:r>
    </w:p>
    <w:p w14:paraId="522E65A3" w14:textId="231E7FF5" w:rsidR="00F276A6" w:rsidRDefault="00F276A6" w:rsidP="00615851">
      <w:pPr>
        <w:pStyle w:val="Heading3"/>
        <w:spacing w:after="60"/>
      </w:pPr>
      <w:bookmarkStart w:id="20" w:name="_Toc55841226"/>
      <w:r>
        <w:t>Time Series Analysis</w:t>
      </w:r>
      <w:bookmarkEnd w:id="20"/>
    </w:p>
    <w:p w14:paraId="7B1AED3D" w14:textId="6E37825E" w:rsidR="00F276A6" w:rsidRPr="0077711C" w:rsidRDefault="00F276A6" w:rsidP="00615851">
      <w:pPr>
        <w:spacing w:after="60" w:line="240" w:lineRule="auto"/>
        <w:jc w:val="both"/>
        <w:rPr>
          <w:rFonts w:ascii="Times New Roman" w:hAnsi="Times New Roman" w:cs="Times New Roman"/>
          <w:sz w:val="24"/>
          <w:szCs w:val="24"/>
        </w:rPr>
      </w:pPr>
      <w:r w:rsidRPr="0077711C">
        <w:rPr>
          <w:rFonts w:ascii="Times New Roman" w:hAnsi="Times New Roman" w:cs="Times New Roman"/>
          <w:sz w:val="24"/>
          <w:szCs w:val="24"/>
        </w:rPr>
        <w:t xml:space="preserve">As previously explained, Regression and Forecast Models are out of scope in this project due to their extremely complex domain. Instead, we performed a Time Series Analysis on New Infections Trend attempting to provide explanations to drastic changes based on the time elapsed since different government mandates were enacted: </w:t>
      </w:r>
      <w:r w:rsidR="005C1120" w:rsidRPr="0077711C">
        <w:rPr>
          <w:rFonts w:ascii="Times New Roman" w:hAnsi="Times New Roman" w:cs="Times New Roman"/>
          <w:sz w:val="24"/>
          <w:szCs w:val="24"/>
        </w:rPr>
        <w:t>Border Controls and Travel Advisories, start and end of restrictions under the Circuit Breaker period between April 3 and June 1</w:t>
      </w:r>
      <w:r w:rsidR="005C1120" w:rsidRPr="0077711C">
        <w:rPr>
          <w:rFonts w:ascii="Times New Roman" w:hAnsi="Times New Roman" w:cs="Times New Roman"/>
          <w:sz w:val="24"/>
          <w:szCs w:val="24"/>
          <w:vertAlign w:val="superscript"/>
        </w:rPr>
        <w:t>st</w:t>
      </w:r>
      <w:r w:rsidR="005C1120" w:rsidRPr="0077711C">
        <w:rPr>
          <w:rFonts w:ascii="Times New Roman" w:hAnsi="Times New Roman" w:cs="Times New Roman"/>
          <w:sz w:val="24"/>
          <w:szCs w:val="24"/>
        </w:rPr>
        <w:t xml:space="preserve">, self-isolation requirements (Stay-Home Notice) and increased testing and quarantine of Foreign  Worker Dormitories. </w:t>
      </w:r>
    </w:p>
    <w:p w14:paraId="62914110" w14:textId="76C2179A" w:rsidR="008B731D" w:rsidRPr="0077711C" w:rsidRDefault="008B731D" w:rsidP="0077711C">
      <w:pPr>
        <w:spacing w:line="240" w:lineRule="auto"/>
        <w:jc w:val="both"/>
        <w:rPr>
          <w:rFonts w:ascii="Times New Roman" w:hAnsi="Times New Roman" w:cs="Times New Roman"/>
          <w:sz w:val="24"/>
          <w:szCs w:val="24"/>
        </w:rPr>
      </w:pPr>
      <w:r w:rsidRPr="0077711C">
        <w:rPr>
          <w:rFonts w:ascii="Times New Roman" w:hAnsi="Times New Roman" w:cs="Times New Roman"/>
          <w:sz w:val="24"/>
          <w:szCs w:val="24"/>
        </w:rPr>
        <w:t xml:space="preserve">Results are provided in the Findings section of this report, in the form of a Timeline plot annotated with the dates of the enactment of main </w:t>
      </w:r>
      <w:r w:rsidR="00984418" w:rsidRPr="0077711C">
        <w:rPr>
          <w:rFonts w:ascii="Times New Roman" w:hAnsi="Times New Roman" w:cs="Times New Roman"/>
          <w:sz w:val="24"/>
          <w:szCs w:val="24"/>
        </w:rPr>
        <w:t>government mandates, as identified in the Ministry of Health Facebook feed.</w:t>
      </w:r>
    </w:p>
    <w:p w14:paraId="76AD114F" w14:textId="2F5127F8" w:rsidR="25275023" w:rsidRDefault="25275023" w:rsidP="00615851">
      <w:pPr>
        <w:pStyle w:val="Heading1"/>
        <w:spacing w:after="60"/>
      </w:pPr>
      <w:bookmarkStart w:id="21" w:name="_Toc55841227"/>
      <w:r w:rsidRPr="00EC68AF">
        <w:t>Findings</w:t>
      </w:r>
      <w:bookmarkEnd w:id="21"/>
    </w:p>
    <w:p w14:paraId="6DC03EAB" w14:textId="1EDA3A27" w:rsidR="00EB706C" w:rsidRPr="003A7DD9" w:rsidRDefault="00EB706C" w:rsidP="00615851">
      <w:pPr>
        <w:spacing w:after="60"/>
        <w:rPr>
          <w:rFonts w:ascii="Times New Roman" w:hAnsi="Times New Roman" w:cs="Times New Roman"/>
          <w:sz w:val="24"/>
          <w:szCs w:val="24"/>
        </w:rPr>
      </w:pPr>
      <w:r w:rsidRPr="003A7DD9">
        <w:rPr>
          <w:rFonts w:ascii="Times New Roman" w:hAnsi="Times New Roman" w:cs="Times New Roman"/>
          <w:sz w:val="24"/>
          <w:szCs w:val="24"/>
        </w:rPr>
        <w:t>This project attempts to answer the following questions:</w:t>
      </w:r>
    </w:p>
    <w:p w14:paraId="43A75627" w14:textId="77777777" w:rsidR="00EB706C" w:rsidRPr="003A7DD9" w:rsidRDefault="00EB706C" w:rsidP="00615851">
      <w:pPr>
        <w:spacing w:after="60"/>
        <w:rPr>
          <w:rFonts w:ascii="Times New Roman" w:hAnsi="Times New Roman" w:cs="Times New Roman"/>
          <w:sz w:val="24"/>
          <w:szCs w:val="24"/>
        </w:rPr>
      </w:pPr>
      <w:r w:rsidRPr="003A7DD9">
        <w:rPr>
          <w:rFonts w:ascii="Times New Roman" w:hAnsi="Times New Roman" w:cs="Times New Roman"/>
          <w:sz w:val="24"/>
          <w:szCs w:val="24"/>
        </w:rPr>
        <w:t>1) Is Social Media an effective way to communicate mitigations strategies?</w:t>
      </w:r>
    </w:p>
    <w:p w14:paraId="05A0FAA7" w14:textId="77777777" w:rsidR="00EB706C" w:rsidRPr="003A7DD9" w:rsidRDefault="00EB706C" w:rsidP="00615851">
      <w:pPr>
        <w:spacing w:after="60"/>
        <w:rPr>
          <w:rFonts w:ascii="Times New Roman" w:hAnsi="Times New Roman" w:cs="Times New Roman"/>
          <w:sz w:val="24"/>
          <w:szCs w:val="24"/>
        </w:rPr>
      </w:pPr>
      <w:r w:rsidRPr="003A7DD9">
        <w:rPr>
          <w:rFonts w:ascii="Times New Roman" w:hAnsi="Times New Roman" w:cs="Times New Roman"/>
          <w:sz w:val="24"/>
          <w:szCs w:val="24"/>
        </w:rPr>
        <w:t>2) Is there a correlation between public health messaging and confirmed positivity rates?</w:t>
      </w:r>
    </w:p>
    <w:p w14:paraId="34F5A00B" w14:textId="6E81F529" w:rsidR="00EB706C" w:rsidRPr="003A7DD9" w:rsidRDefault="00EB706C" w:rsidP="00615851">
      <w:pPr>
        <w:spacing w:after="60"/>
        <w:rPr>
          <w:rFonts w:ascii="Times New Roman" w:hAnsi="Times New Roman" w:cs="Times New Roman"/>
          <w:sz w:val="24"/>
          <w:szCs w:val="24"/>
        </w:rPr>
      </w:pPr>
      <w:r w:rsidRPr="003A7DD9">
        <w:rPr>
          <w:rFonts w:ascii="Times New Roman" w:hAnsi="Times New Roman" w:cs="Times New Roman"/>
          <w:sz w:val="24"/>
          <w:szCs w:val="24"/>
        </w:rPr>
        <w:t xml:space="preserve">3) Are there daily downward trends in </w:t>
      </w:r>
      <w:r w:rsidR="003A7DD9" w:rsidRPr="003A7DD9">
        <w:rPr>
          <w:rFonts w:ascii="Times New Roman" w:hAnsi="Times New Roman" w:cs="Times New Roman"/>
          <w:sz w:val="24"/>
          <w:szCs w:val="24"/>
        </w:rPr>
        <w:t>positivity</w:t>
      </w:r>
      <w:r w:rsidRPr="003A7DD9">
        <w:rPr>
          <w:rFonts w:ascii="Times New Roman" w:hAnsi="Times New Roman" w:cs="Times New Roman"/>
          <w:sz w:val="24"/>
          <w:szCs w:val="24"/>
        </w:rPr>
        <w:t xml:space="preserve"> rates when mitigation mandates are issued?</w:t>
      </w:r>
    </w:p>
    <w:p w14:paraId="0A1B8E40" w14:textId="246C5B8E" w:rsidR="00EB706C" w:rsidRPr="003A7DD9" w:rsidRDefault="00EB706C" w:rsidP="003A7DD9">
      <w:pPr>
        <w:spacing w:after="0"/>
        <w:rPr>
          <w:rFonts w:ascii="Times New Roman" w:hAnsi="Times New Roman" w:cs="Times New Roman"/>
          <w:sz w:val="24"/>
          <w:szCs w:val="24"/>
        </w:rPr>
      </w:pPr>
    </w:p>
    <w:p w14:paraId="71006396" w14:textId="60E67CE8" w:rsidR="003A7DD9" w:rsidRDefault="0067237D" w:rsidP="003A7DD9">
      <w:pPr>
        <w:spacing w:after="0"/>
        <w:rPr>
          <w:rFonts w:ascii="Times New Roman" w:hAnsi="Times New Roman" w:cs="Times New Roman"/>
          <w:sz w:val="24"/>
          <w:szCs w:val="24"/>
        </w:rPr>
      </w:pPr>
      <w:r w:rsidRPr="003A7DD9">
        <w:rPr>
          <w:rFonts w:ascii="Times New Roman" w:hAnsi="Times New Roman" w:cs="Times New Roman"/>
          <w:sz w:val="24"/>
          <w:szCs w:val="24"/>
        </w:rPr>
        <w:t xml:space="preserve">We utilized statistical analysis on the datasets provided or required by the project sponsor, Dr Tian, and augmented </w:t>
      </w:r>
      <w:r w:rsidR="00EC68AF" w:rsidRPr="003A7DD9">
        <w:rPr>
          <w:rFonts w:ascii="Times New Roman" w:hAnsi="Times New Roman" w:cs="Times New Roman"/>
          <w:sz w:val="24"/>
          <w:szCs w:val="24"/>
        </w:rPr>
        <w:t>the context with other sources that are also publicly available. Then project findings are organized as answers to the questions proposed above.</w:t>
      </w:r>
    </w:p>
    <w:p w14:paraId="0552A853" w14:textId="77777777" w:rsidR="00615851" w:rsidRPr="003A7DD9" w:rsidRDefault="00615851" w:rsidP="003A7DD9">
      <w:pPr>
        <w:spacing w:after="0"/>
        <w:rPr>
          <w:rFonts w:ascii="Times New Roman" w:hAnsi="Times New Roman" w:cs="Times New Roman"/>
          <w:sz w:val="24"/>
          <w:szCs w:val="24"/>
        </w:rPr>
      </w:pPr>
    </w:p>
    <w:p w14:paraId="235E70B4" w14:textId="18317D72" w:rsidR="00B4402D" w:rsidRDefault="00EC68AF" w:rsidP="00B4402D">
      <w:pPr>
        <w:pStyle w:val="Heading2"/>
        <w:spacing w:after="60"/>
      </w:pPr>
      <w:bookmarkStart w:id="22" w:name="_Toc55841228"/>
      <w:r w:rsidRPr="00EC68AF">
        <w:t>Is Social Media an effective way to communicate mitigations strategies?</w:t>
      </w:r>
      <w:bookmarkEnd w:id="22"/>
    </w:p>
    <w:p w14:paraId="3DA64453" w14:textId="2E97E9B0" w:rsidR="00B4402D" w:rsidRDefault="00B4402D" w:rsidP="00B4402D"/>
    <w:p w14:paraId="14ECCDFF" w14:textId="7CBEAAEE" w:rsidR="00B4402D" w:rsidRPr="00B4402D" w:rsidRDefault="00B4402D" w:rsidP="00B4402D">
      <w:pPr>
        <w:pStyle w:val="Heading3"/>
      </w:pPr>
      <w:bookmarkStart w:id="23" w:name="_Toc55841229"/>
      <w:r>
        <w:t>Social Media Engagement Statistics</w:t>
      </w:r>
      <w:bookmarkEnd w:id="23"/>
    </w:p>
    <w:p w14:paraId="4ADBE204" w14:textId="7270EBB2" w:rsidR="00EC68AF" w:rsidRDefault="00EC68AF" w:rsidP="00615851">
      <w:pPr>
        <w:spacing w:after="60"/>
        <w:jc w:val="both"/>
        <w:rPr>
          <w:rFonts w:ascii="Times New Roman" w:hAnsi="Times New Roman" w:cs="Times New Roman"/>
          <w:sz w:val="24"/>
          <w:szCs w:val="24"/>
        </w:rPr>
      </w:pPr>
      <w:r w:rsidRPr="003A7DD9">
        <w:rPr>
          <w:rFonts w:ascii="Times New Roman" w:hAnsi="Times New Roman" w:cs="Times New Roman"/>
          <w:sz w:val="24"/>
          <w:szCs w:val="24"/>
        </w:rPr>
        <w:t>We looked at the statistics for Facebook</w:t>
      </w:r>
      <w:r w:rsidR="00D8373C">
        <w:rPr>
          <w:rFonts w:ascii="Times New Roman" w:hAnsi="Times New Roman" w:cs="Times New Roman"/>
          <w:sz w:val="24"/>
          <w:szCs w:val="24"/>
        </w:rPr>
        <w:t xml:space="preserve"> and Twitter published by </w:t>
      </w:r>
      <w:r w:rsidR="00D8373C" w:rsidRPr="007E5C10">
        <w:rPr>
          <w:rFonts w:ascii="Times New Roman" w:hAnsi="Times New Roman" w:cs="Times New Roman"/>
          <w:i/>
          <w:iCs/>
          <w:sz w:val="24"/>
          <w:szCs w:val="24"/>
        </w:rPr>
        <w:t>Hootsuite.com</w:t>
      </w:r>
      <w:r w:rsidR="007E5C10">
        <w:rPr>
          <w:rFonts w:ascii="Times New Roman" w:hAnsi="Times New Roman" w:cs="Times New Roman"/>
          <w:sz w:val="24"/>
          <w:szCs w:val="24"/>
        </w:rPr>
        <w:t xml:space="preserve"> </w:t>
      </w:r>
      <w:r w:rsidR="007E5C10" w:rsidRPr="003A7DD9">
        <w:rPr>
          <w:rFonts w:ascii="Times New Roman" w:eastAsia="Times New Roman" w:hAnsi="Times New Roman" w:cs="Times New Roman"/>
          <w:color w:val="000000"/>
          <w:sz w:val="24"/>
          <w:szCs w:val="24"/>
        </w:rPr>
        <w:t>(https://hootsuite.com/pages/digital-in-2019#accordion-148291)</w:t>
      </w:r>
    </w:p>
    <w:p w14:paraId="4BFB70CD" w14:textId="77777777" w:rsidR="00D8373C" w:rsidRPr="003A7DD9" w:rsidRDefault="00D8373C" w:rsidP="00615851">
      <w:pPr>
        <w:spacing w:after="60"/>
        <w:jc w:val="both"/>
        <w:rPr>
          <w:rFonts w:ascii="Times New Roman" w:hAnsi="Times New Roman" w:cs="Times New Roman"/>
          <w:sz w:val="24"/>
          <w:szCs w:val="24"/>
        </w:rPr>
      </w:pPr>
    </w:p>
    <w:p w14:paraId="707A81C0" w14:textId="2DE46523" w:rsidR="00EC68AF" w:rsidRPr="003A7DD9" w:rsidRDefault="00EC68AF" w:rsidP="003A7DD9">
      <w:pPr>
        <w:jc w:val="both"/>
        <w:rPr>
          <w:rFonts w:ascii="Times New Roman" w:hAnsi="Times New Roman" w:cs="Times New Roman"/>
          <w:sz w:val="24"/>
          <w:szCs w:val="24"/>
        </w:rPr>
      </w:pPr>
      <w:r w:rsidRPr="003A7DD9">
        <w:rPr>
          <w:rFonts w:ascii="Times New Roman" w:hAnsi="Times New Roman" w:cs="Times New Roman"/>
          <w:sz w:val="24"/>
          <w:szCs w:val="24"/>
        </w:rPr>
        <w:t xml:space="preserve">Facebook does not provide statistics on how many people actually </w:t>
      </w:r>
      <w:r w:rsidRPr="003A7DD9">
        <w:rPr>
          <w:rFonts w:ascii="Times New Roman" w:hAnsi="Times New Roman" w:cs="Times New Roman"/>
          <w:i/>
          <w:iCs/>
          <w:sz w:val="24"/>
          <w:szCs w:val="24"/>
        </w:rPr>
        <w:t>read</w:t>
      </w:r>
      <w:r w:rsidRPr="003A7DD9">
        <w:rPr>
          <w:rFonts w:ascii="Times New Roman" w:hAnsi="Times New Roman" w:cs="Times New Roman"/>
          <w:sz w:val="24"/>
          <w:szCs w:val="24"/>
        </w:rPr>
        <w:t xml:space="preserve"> a post. Marketers use approximations based on the number of friends (or followers) an account has. </w:t>
      </w:r>
    </w:p>
    <w:p w14:paraId="76678169" w14:textId="5AB1DDC7" w:rsidR="00EC68AF" w:rsidRPr="003A7DD9" w:rsidRDefault="007E5C10" w:rsidP="003A7DD9">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H</w:t>
      </w:r>
      <w:r w:rsidR="00EC68AF" w:rsidRPr="003A7DD9">
        <w:rPr>
          <w:rFonts w:ascii="Times New Roman" w:eastAsia="Times New Roman" w:hAnsi="Times New Roman" w:cs="Times New Roman"/>
          <w:color w:val="000000"/>
          <w:sz w:val="24"/>
          <w:szCs w:val="24"/>
        </w:rPr>
        <w:t>ootSuit</w:t>
      </w:r>
      <w:r>
        <w:rPr>
          <w:rFonts w:ascii="Times New Roman" w:eastAsia="Times New Roman" w:hAnsi="Times New Roman" w:cs="Times New Roman"/>
          <w:color w:val="000000"/>
          <w:sz w:val="24"/>
          <w:szCs w:val="24"/>
        </w:rPr>
        <w:t>e.com</w:t>
      </w:r>
      <w:r w:rsidR="00EC68AF" w:rsidRPr="003A7DD9">
        <w:rPr>
          <w:rFonts w:ascii="Times New Roman" w:eastAsia="Times New Roman" w:hAnsi="Times New Roman" w:cs="Times New Roman"/>
          <w:color w:val="000000"/>
          <w:sz w:val="24"/>
          <w:szCs w:val="24"/>
        </w:rPr>
        <w:t xml:space="preserve"> places user engagement on Facebook in Singapore posts at</w:t>
      </w:r>
      <w:r w:rsidR="00EC68AF" w:rsidRPr="003A7DD9">
        <w:rPr>
          <w:rFonts w:ascii="Times New Roman" w:eastAsia="Times New Roman" w:hAnsi="Times New Roman" w:cs="Times New Roman"/>
          <w:b/>
          <w:bCs/>
          <w:color w:val="000000"/>
          <w:sz w:val="24"/>
          <w:szCs w:val="24"/>
        </w:rPr>
        <w:t xml:space="preserve"> 4.03%.</w:t>
      </w:r>
    </w:p>
    <w:p w14:paraId="581ADF74" w14:textId="3D3B1D18" w:rsidR="00EC68AF" w:rsidRDefault="003A7DD9" w:rsidP="00EC68AF">
      <w:pPr>
        <w:keepNext/>
        <w:spacing w:after="0" w:line="240" w:lineRule="auto"/>
      </w:pPr>
      <w:r>
        <w:rPr>
          <w:noProof/>
        </w:rPr>
        <w:drawing>
          <wp:anchor distT="0" distB="0" distL="114300" distR="114300" simplePos="0" relativeHeight="251658254" behindDoc="0" locked="0" layoutInCell="1" allowOverlap="1" wp14:anchorId="4CC8A6D9" wp14:editId="72578D2B">
            <wp:simplePos x="0" y="0"/>
            <wp:positionH relativeFrom="margin">
              <wp:align>left</wp:align>
            </wp:positionH>
            <wp:positionV relativeFrom="paragraph">
              <wp:posOffset>195580</wp:posOffset>
            </wp:positionV>
            <wp:extent cx="5654040" cy="2644775"/>
            <wp:effectExtent l="0" t="0" r="3810" b="3175"/>
            <wp:wrapSquare wrapText="bothSides"/>
            <wp:docPr id="19" name="Picture 1">
              <a:extLst xmlns:a="http://schemas.openxmlformats.org/drawingml/2006/main">
                <a:ext uri="{FF2B5EF4-FFF2-40B4-BE49-F238E27FC236}">
                  <a16:creationId xmlns:a16="http://schemas.microsoft.com/office/drawing/2014/main" id="{33D2938A-2909-4715-A697-CFB894913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D2938A-2909-4715-A697-CFB894913C01}"/>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4438" t="11667" r="1678"/>
                    <a:stretch/>
                  </pic:blipFill>
                  <pic:spPr bwMode="auto">
                    <a:xfrm>
                      <a:off x="0" y="0"/>
                      <a:ext cx="5654040" cy="26447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30B988" w14:textId="2A4CE0A3" w:rsidR="00EC68AF" w:rsidRDefault="00EC68AF" w:rsidP="003A7DD9">
      <w:pPr>
        <w:pStyle w:val="Caption"/>
      </w:pPr>
      <w:r>
        <w:t xml:space="preserve">Figure </w:t>
      </w:r>
      <w:r>
        <w:fldChar w:fldCharType="begin"/>
      </w:r>
      <w:r>
        <w:instrText>SEQ Figure \* ARABIC</w:instrText>
      </w:r>
      <w:r>
        <w:fldChar w:fldCharType="separate"/>
      </w:r>
      <w:r w:rsidR="001F4CC7">
        <w:rPr>
          <w:noProof/>
        </w:rPr>
        <w:t>13</w:t>
      </w:r>
      <w:r>
        <w:fldChar w:fldCharType="end"/>
      </w:r>
      <w:r w:rsidR="003A7DD9">
        <w:rPr>
          <w:noProof/>
        </w:rPr>
        <w:t>:</w:t>
      </w:r>
      <w:r>
        <w:t xml:space="preserve"> Hootsuite </w:t>
      </w:r>
      <w:r w:rsidR="00D8373C">
        <w:t>Facebook</w:t>
      </w:r>
      <w:r>
        <w:t xml:space="preserve"> Engagement </w:t>
      </w:r>
      <w:r w:rsidR="00D8373C">
        <w:t xml:space="preserve">Benchmarks </w:t>
      </w:r>
      <w:r>
        <w:t xml:space="preserve">for Singapore in </w:t>
      </w:r>
      <w:r w:rsidR="00D8373C">
        <w:t xml:space="preserve">as of January </w:t>
      </w:r>
      <w:r>
        <w:t>2019</w:t>
      </w:r>
    </w:p>
    <w:p w14:paraId="2E4E5CDF" w14:textId="34A4D3DB" w:rsidR="00D8373C" w:rsidRDefault="00D8373C" w:rsidP="003A7DD9">
      <w:pPr>
        <w:rPr>
          <w:rFonts w:ascii="Times New Roman" w:hAnsi="Times New Roman" w:cs="Times New Roman"/>
          <w:sz w:val="24"/>
          <w:szCs w:val="24"/>
        </w:rPr>
      </w:pPr>
      <w:r>
        <w:rPr>
          <w:rFonts w:ascii="Times New Roman" w:hAnsi="Times New Roman" w:cs="Times New Roman"/>
          <w:sz w:val="24"/>
          <w:szCs w:val="24"/>
        </w:rPr>
        <w:t>The same report publishes the totals reachable audience by Social Media site, based on the monthly number of active users.</w:t>
      </w:r>
    </w:p>
    <w:p w14:paraId="42E4FE4E" w14:textId="77777777" w:rsidR="00D8373C" w:rsidRDefault="00D8373C" w:rsidP="00D8373C">
      <w:pPr>
        <w:keepNext/>
      </w:pPr>
      <w:r>
        <w:rPr>
          <w:noProof/>
        </w:rPr>
        <w:drawing>
          <wp:inline distT="0" distB="0" distL="0" distR="0" wp14:anchorId="0CC2AF47" wp14:editId="27560DE3">
            <wp:extent cx="5943600" cy="28778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4ACDD314" w14:textId="702B9CA6" w:rsidR="00D8373C" w:rsidRDefault="00D8373C" w:rsidP="00D8373C">
      <w:pPr>
        <w:pStyle w:val="Caption"/>
        <w:rPr>
          <w:rFonts w:ascii="Times New Roman" w:hAnsi="Times New Roman" w:cs="Times New Roman"/>
          <w:sz w:val="24"/>
          <w:szCs w:val="24"/>
        </w:rPr>
      </w:pPr>
      <w:r>
        <w:t xml:space="preserve">Figure </w:t>
      </w:r>
      <w:r>
        <w:fldChar w:fldCharType="begin"/>
      </w:r>
      <w:r>
        <w:instrText>SEQ Figure \* ARABIC</w:instrText>
      </w:r>
      <w:r>
        <w:fldChar w:fldCharType="separate"/>
      </w:r>
      <w:r w:rsidR="001F4CC7">
        <w:rPr>
          <w:noProof/>
        </w:rPr>
        <w:t>14</w:t>
      </w:r>
      <w:r>
        <w:fldChar w:fldCharType="end"/>
      </w:r>
      <w:r>
        <w:t xml:space="preserve"> Hootsuite Social Media Reachable Audience Benchmarks for Singapore as of January 2019</w:t>
      </w:r>
    </w:p>
    <w:p w14:paraId="319217DC" w14:textId="13427C1E" w:rsidR="00D8373C" w:rsidRDefault="003E51BF" w:rsidP="003A7DD9">
      <w:pPr>
        <w:rPr>
          <w:rFonts w:ascii="Times New Roman" w:hAnsi="Times New Roman" w:cs="Times New Roman"/>
          <w:sz w:val="24"/>
          <w:szCs w:val="24"/>
        </w:rPr>
      </w:pPr>
      <w:r>
        <w:rPr>
          <w:rFonts w:ascii="Times New Roman" w:hAnsi="Times New Roman" w:cs="Times New Roman"/>
          <w:sz w:val="24"/>
          <w:szCs w:val="24"/>
        </w:rPr>
        <w:t>The Ministry of Health Facebook page ha</w:t>
      </w:r>
      <w:r w:rsidR="00FC0DF0">
        <w:rPr>
          <w:rFonts w:ascii="Times New Roman" w:hAnsi="Times New Roman" w:cs="Times New Roman"/>
          <w:sz w:val="24"/>
          <w:szCs w:val="24"/>
        </w:rPr>
        <w:t>d 386,733 followers on Nov 8, 2020</w:t>
      </w:r>
      <w:r w:rsidR="002869C2">
        <w:rPr>
          <w:rFonts w:ascii="Times New Roman" w:hAnsi="Times New Roman" w:cs="Times New Roman"/>
          <w:sz w:val="24"/>
          <w:szCs w:val="24"/>
        </w:rPr>
        <w:t xml:space="preserve"> (</w:t>
      </w:r>
      <w:r w:rsidR="002869C2" w:rsidRPr="002869C2">
        <w:t>https://www.facebook.com/sghealthministry</w:t>
      </w:r>
      <w:r w:rsidR="002869C2">
        <w:t>)</w:t>
      </w:r>
    </w:p>
    <w:p w14:paraId="30FA4DBA" w14:textId="0D84B39D" w:rsidR="003E51BF" w:rsidRDefault="003E51BF" w:rsidP="003A7DD9">
      <w:pPr>
        <w:rPr>
          <w:rFonts w:ascii="Times New Roman" w:hAnsi="Times New Roman" w:cs="Times New Roman"/>
          <w:sz w:val="24"/>
          <w:szCs w:val="24"/>
        </w:rPr>
      </w:pPr>
    </w:p>
    <w:p w14:paraId="1DEB8A3C" w14:textId="77777777" w:rsidR="003E51BF" w:rsidRDefault="003E51BF" w:rsidP="003E51BF">
      <w:pPr>
        <w:keepNext/>
      </w:pPr>
      <w:r>
        <w:rPr>
          <w:noProof/>
        </w:rPr>
        <w:drawing>
          <wp:inline distT="0" distB="0" distL="0" distR="0" wp14:anchorId="2DAFACC2" wp14:editId="41E0F3C3">
            <wp:extent cx="3132246" cy="35020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2246" cy="3502025"/>
                    </a:xfrm>
                    <a:prstGeom prst="rect">
                      <a:avLst/>
                    </a:prstGeom>
                  </pic:spPr>
                </pic:pic>
              </a:graphicData>
            </a:graphic>
          </wp:inline>
        </w:drawing>
      </w:r>
    </w:p>
    <w:p w14:paraId="36EB35BF" w14:textId="1F8253A0" w:rsidR="003E51BF" w:rsidRDefault="003E51BF" w:rsidP="003E51BF">
      <w:pPr>
        <w:pStyle w:val="Caption"/>
      </w:pPr>
      <w:r>
        <w:t xml:space="preserve">Figure </w:t>
      </w:r>
      <w:r>
        <w:fldChar w:fldCharType="begin"/>
      </w:r>
      <w:r>
        <w:instrText>SEQ Figure \* ARABIC</w:instrText>
      </w:r>
      <w:r>
        <w:fldChar w:fldCharType="separate"/>
      </w:r>
      <w:r w:rsidR="001F4CC7">
        <w:rPr>
          <w:noProof/>
        </w:rPr>
        <w:t>15</w:t>
      </w:r>
      <w:r>
        <w:fldChar w:fldCharType="end"/>
      </w:r>
      <w:r>
        <w:t xml:space="preserve"> MOH Facebook page followers as of Nov 8, 2020</w:t>
      </w:r>
      <w:r w:rsidR="002869C2">
        <w:t xml:space="preserve"> - </w:t>
      </w:r>
      <w:r w:rsidR="002869C2" w:rsidRPr="002869C2">
        <w:t>Source: https://www.facebook.com/sghealthministry</w:t>
      </w:r>
    </w:p>
    <w:p w14:paraId="2B78DE2E" w14:textId="0F812CFB" w:rsidR="00FC0DF0" w:rsidRDefault="00FC0DF0" w:rsidP="003A7DD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population of Singapore is about </w:t>
      </w:r>
      <w:r w:rsidR="00124FCC" w:rsidRPr="00124FCC">
        <w:rPr>
          <w:rFonts w:ascii="Times New Roman" w:hAnsi="Times New Roman" w:cs="Times New Roman"/>
          <w:sz w:val="24"/>
          <w:szCs w:val="24"/>
        </w:rPr>
        <w:t>5</w:t>
      </w:r>
      <w:r w:rsidR="00124FCC">
        <w:rPr>
          <w:rFonts w:ascii="Times New Roman" w:hAnsi="Times New Roman" w:cs="Times New Roman"/>
          <w:sz w:val="24"/>
          <w:szCs w:val="24"/>
        </w:rPr>
        <w:t>,</w:t>
      </w:r>
      <w:r w:rsidR="00124FCC" w:rsidRPr="00124FCC">
        <w:rPr>
          <w:rFonts w:ascii="Times New Roman" w:hAnsi="Times New Roman" w:cs="Times New Roman"/>
          <w:sz w:val="24"/>
          <w:szCs w:val="24"/>
        </w:rPr>
        <w:t>850</w:t>
      </w:r>
      <w:r w:rsidR="00124FCC">
        <w:rPr>
          <w:rFonts w:ascii="Times New Roman" w:hAnsi="Times New Roman" w:cs="Times New Roman"/>
          <w:sz w:val="24"/>
          <w:szCs w:val="24"/>
        </w:rPr>
        <w:t>,</w:t>
      </w:r>
      <w:r w:rsidR="00124FCC" w:rsidRPr="00124FCC">
        <w:rPr>
          <w:rFonts w:ascii="Times New Roman" w:hAnsi="Times New Roman" w:cs="Times New Roman"/>
          <w:sz w:val="24"/>
          <w:szCs w:val="24"/>
        </w:rPr>
        <w:t>342</w:t>
      </w:r>
      <w:r>
        <w:rPr>
          <w:rFonts w:ascii="Times New Roman" w:hAnsi="Times New Roman" w:cs="Times New Roman"/>
          <w:sz w:val="24"/>
          <w:szCs w:val="24"/>
        </w:rPr>
        <w:t xml:space="preserve"> people</w:t>
      </w:r>
      <w:r w:rsidR="00124FCC">
        <w:rPr>
          <w:rFonts w:ascii="Times New Roman" w:hAnsi="Times New Roman" w:cs="Times New Roman"/>
          <w:sz w:val="24"/>
          <w:szCs w:val="24"/>
        </w:rPr>
        <w:t xml:space="preserve"> (Source: </w:t>
      </w:r>
      <w:r>
        <w:rPr>
          <w:rFonts w:ascii="Times New Roman" w:hAnsi="Times New Roman" w:cs="Times New Roman"/>
          <w:sz w:val="24"/>
          <w:szCs w:val="24"/>
        </w:rPr>
        <w:t xml:space="preserve"> </w:t>
      </w:r>
      <w:r w:rsidR="00124FCC" w:rsidRPr="00124FCC">
        <w:rPr>
          <w:rFonts w:ascii="Times New Roman" w:hAnsi="Times New Roman" w:cs="Times New Roman"/>
          <w:sz w:val="24"/>
          <w:szCs w:val="24"/>
        </w:rPr>
        <w:t>https://www.singstat.gov.sg/find-data/search-by-theme/households/households/latest-data</w:t>
      </w:r>
      <w:r w:rsidR="00124FCC">
        <w:rPr>
          <w:rFonts w:ascii="Times New Roman" w:hAnsi="Times New Roman" w:cs="Times New Roman"/>
          <w:sz w:val="24"/>
          <w:szCs w:val="24"/>
        </w:rPr>
        <w:t>)</w:t>
      </w:r>
    </w:p>
    <w:p w14:paraId="59B9C291" w14:textId="190B0ACA" w:rsidR="00FC0DF0" w:rsidRDefault="00FC0DF0" w:rsidP="00B36B9C">
      <w:pPr>
        <w:pBdr>
          <w:top w:val="single" w:sz="4" w:space="1" w:color="auto"/>
          <w:left w:val="single" w:sz="4" w:space="4" w:color="auto"/>
          <w:bottom w:val="single" w:sz="4" w:space="1" w:color="auto"/>
          <w:right w:val="single" w:sz="4" w:space="4" w:color="auto"/>
        </w:pBdr>
        <w:shd w:val="clear" w:color="auto" w:fill="DEEAF6" w:themeFill="accent5" w:themeFillTint="33"/>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Engagement based on total Facebook market: 4.03% x 4.3 million = </w:t>
      </w:r>
      <w:r w:rsidR="001F4CC7">
        <w:rPr>
          <w:rFonts w:ascii="Times New Roman" w:hAnsi="Times New Roman" w:cs="Times New Roman"/>
          <w:sz w:val="24"/>
          <w:szCs w:val="24"/>
        </w:rPr>
        <w:t xml:space="preserve">173k = </w:t>
      </w:r>
      <w:r w:rsidR="001F4CC7" w:rsidRPr="00AF3337">
        <w:rPr>
          <w:rFonts w:ascii="Times New Roman" w:hAnsi="Times New Roman" w:cs="Times New Roman"/>
          <w:b/>
          <w:bCs/>
          <w:sz w:val="24"/>
          <w:szCs w:val="24"/>
        </w:rPr>
        <w:t>2.96%</w:t>
      </w:r>
      <w:r w:rsidR="001F4CC7">
        <w:rPr>
          <w:rFonts w:ascii="Times New Roman" w:hAnsi="Times New Roman" w:cs="Times New Roman"/>
          <w:sz w:val="24"/>
          <w:szCs w:val="24"/>
        </w:rPr>
        <w:t xml:space="preserve"> of population</w:t>
      </w:r>
    </w:p>
    <w:p w14:paraId="57A9B169" w14:textId="4867FFAF" w:rsidR="001F4CC7" w:rsidRDefault="001F4CC7" w:rsidP="00B36B9C">
      <w:pPr>
        <w:pBdr>
          <w:top w:val="single" w:sz="4" w:space="1" w:color="auto"/>
          <w:left w:val="single" w:sz="4" w:space="4" w:color="auto"/>
          <w:bottom w:val="single" w:sz="4" w:space="1" w:color="auto"/>
          <w:right w:val="single" w:sz="4" w:space="4" w:color="auto"/>
        </w:pBdr>
        <w:shd w:val="clear" w:color="auto" w:fill="DEEAF6" w:themeFill="accent5" w:themeFillTint="33"/>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Engagement based on MOH Facebook page followers: 4.03% x 386.7K = 15.5k = </w:t>
      </w:r>
      <w:r w:rsidRPr="00AF3337">
        <w:rPr>
          <w:rFonts w:ascii="Times New Roman" w:hAnsi="Times New Roman" w:cs="Times New Roman"/>
          <w:b/>
          <w:bCs/>
          <w:sz w:val="24"/>
          <w:szCs w:val="24"/>
        </w:rPr>
        <w:t>0.27%</w:t>
      </w:r>
      <w:r>
        <w:rPr>
          <w:rFonts w:ascii="Times New Roman" w:hAnsi="Times New Roman" w:cs="Times New Roman"/>
          <w:sz w:val="24"/>
          <w:szCs w:val="24"/>
        </w:rPr>
        <w:t xml:space="preserve"> of population</w:t>
      </w:r>
    </w:p>
    <w:p w14:paraId="5A38217A" w14:textId="3A5DB7F9" w:rsidR="00FC0DF0" w:rsidRDefault="00FC0DF0" w:rsidP="003A7DD9">
      <w:pPr>
        <w:spacing w:line="240" w:lineRule="auto"/>
        <w:jc w:val="both"/>
        <w:rPr>
          <w:rFonts w:ascii="Times New Roman" w:hAnsi="Times New Roman" w:cs="Times New Roman"/>
          <w:sz w:val="24"/>
          <w:szCs w:val="24"/>
        </w:rPr>
      </w:pPr>
    </w:p>
    <w:p w14:paraId="685E6617" w14:textId="77777777" w:rsidR="001F4CC7" w:rsidRDefault="001F4CC7" w:rsidP="001F4CC7">
      <w:pPr>
        <w:keepNext/>
        <w:spacing w:line="240" w:lineRule="auto"/>
        <w:jc w:val="both"/>
      </w:pPr>
      <w:r w:rsidRPr="001F4CC7">
        <w:rPr>
          <w:noProof/>
        </w:rPr>
        <w:drawing>
          <wp:inline distT="0" distB="0" distL="0" distR="0" wp14:anchorId="6ADF39E0" wp14:editId="377D581D">
            <wp:extent cx="5943600" cy="333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3375"/>
                    </a:xfrm>
                    <a:prstGeom prst="rect">
                      <a:avLst/>
                    </a:prstGeom>
                    <a:noFill/>
                    <a:ln>
                      <a:noFill/>
                    </a:ln>
                  </pic:spPr>
                </pic:pic>
              </a:graphicData>
            </a:graphic>
          </wp:inline>
        </w:drawing>
      </w:r>
    </w:p>
    <w:p w14:paraId="38678BD2" w14:textId="4F563861" w:rsidR="001F4CC7" w:rsidRDefault="001F4CC7" w:rsidP="001F4CC7">
      <w:pPr>
        <w:pStyle w:val="Caption"/>
        <w:jc w:val="both"/>
        <w:rPr>
          <w:rFonts w:ascii="Times New Roman" w:hAnsi="Times New Roman" w:cs="Times New Roman"/>
          <w:sz w:val="24"/>
          <w:szCs w:val="24"/>
        </w:rPr>
      </w:pPr>
      <w:r>
        <w:t xml:space="preserve">Figure </w:t>
      </w:r>
      <w:r>
        <w:fldChar w:fldCharType="begin"/>
      </w:r>
      <w:r>
        <w:instrText>SEQ Figure \* ARABIC</w:instrText>
      </w:r>
      <w:r>
        <w:fldChar w:fldCharType="separate"/>
      </w:r>
      <w:r>
        <w:rPr>
          <w:noProof/>
        </w:rPr>
        <w:t>16</w:t>
      </w:r>
      <w:r>
        <w:fldChar w:fldCharType="end"/>
      </w:r>
      <w:r>
        <w:t xml:space="preserve"> Facebook Potential User Engagement vs Population</w:t>
      </w:r>
    </w:p>
    <w:p w14:paraId="4F3188E6" w14:textId="7E5A173B" w:rsidR="001F4CC7" w:rsidRDefault="00162B71" w:rsidP="003A7DD9">
      <w:pPr>
        <w:spacing w:line="240" w:lineRule="auto"/>
        <w:jc w:val="both"/>
        <w:rPr>
          <w:rFonts w:ascii="Times New Roman" w:hAnsi="Times New Roman" w:cs="Times New Roman"/>
          <w:sz w:val="24"/>
          <w:szCs w:val="24"/>
        </w:rPr>
      </w:pPr>
      <w:r w:rsidRPr="00162B71">
        <w:rPr>
          <w:rFonts w:ascii="Times New Roman" w:hAnsi="Times New Roman" w:cs="Times New Roman"/>
          <w:i/>
          <w:iCs/>
          <w:sz w:val="24"/>
          <w:szCs w:val="24"/>
        </w:rPr>
        <w:t>Hootsuite.com</w:t>
      </w:r>
      <w:r>
        <w:rPr>
          <w:rFonts w:ascii="Times New Roman" w:hAnsi="Times New Roman" w:cs="Times New Roman"/>
          <w:sz w:val="24"/>
          <w:szCs w:val="24"/>
        </w:rPr>
        <w:t xml:space="preserve"> does not provide engagement numbers for Twitter users. It does provide a market of 1.01 million Twitter users, compared to 4.3 million users on Facebook. </w:t>
      </w:r>
    </w:p>
    <w:p w14:paraId="3D712818" w14:textId="23A7E571" w:rsidR="00B4402D" w:rsidRDefault="00B4402D" w:rsidP="00B4402D">
      <w:pPr>
        <w:pStyle w:val="Heading3"/>
      </w:pPr>
      <w:bookmarkStart w:id="24" w:name="_Toc55841230"/>
      <w:r>
        <w:t>User Engagement by Topic</w:t>
      </w:r>
      <w:bookmarkEnd w:id="24"/>
    </w:p>
    <w:p w14:paraId="6D8D2054" w14:textId="3C3A8123" w:rsidR="00B42F3E" w:rsidRPr="003A7DD9" w:rsidRDefault="003A7DD9"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Most</w:t>
      </w:r>
      <w:r w:rsidR="00B42F3E" w:rsidRPr="003A7DD9">
        <w:rPr>
          <w:rFonts w:ascii="Times New Roman" w:hAnsi="Times New Roman" w:cs="Times New Roman"/>
          <w:sz w:val="24"/>
          <w:szCs w:val="24"/>
        </w:rPr>
        <w:t xml:space="preserve"> Facebook posts (57%) focuses on recapping the number of daily infections, mostly on foreign worker dormitories. This topic ranks 2nd on user Share preferences.</w:t>
      </w:r>
    </w:p>
    <w:p w14:paraId="5A1E3225" w14:textId="31777ACC" w:rsidR="00B42F3E" w:rsidRPr="003A7DD9" w:rsidRDefault="00B42F3E"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While keeping the population informed on the containment measures in dense housing, these messages have little educational value.</w:t>
      </w:r>
    </w:p>
    <w:p w14:paraId="5376AA8E" w14:textId="77777777" w:rsidR="00B42F3E" w:rsidRPr="003A7DD9" w:rsidRDefault="00B42F3E"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lastRenderedPageBreak/>
        <w:t xml:space="preserve">Posts related to education and behavior management (Safe Distancing, Masks, Hygiene, </w:t>
      </w:r>
      <w:proofErr w:type="spellStart"/>
      <w:r w:rsidRPr="003A7DD9">
        <w:rPr>
          <w:rFonts w:ascii="Times New Roman" w:hAnsi="Times New Roman" w:cs="Times New Roman"/>
          <w:sz w:val="24"/>
          <w:szCs w:val="24"/>
        </w:rPr>
        <w:t>etc</w:t>
      </w:r>
      <w:proofErr w:type="spellEnd"/>
      <w:r w:rsidRPr="003A7DD9">
        <w:rPr>
          <w:rFonts w:ascii="Times New Roman" w:hAnsi="Times New Roman" w:cs="Times New Roman"/>
          <w:sz w:val="24"/>
          <w:szCs w:val="24"/>
        </w:rPr>
        <w:t xml:space="preserve">), rank 2nd in the posts frequency rates, at a low 14%. It ranks 3rd in the users Shares preferences. </w:t>
      </w:r>
    </w:p>
    <w:p w14:paraId="59405765" w14:textId="79CC1DF7" w:rsidR="00EC68AF" w:rsidRPr="003A7DD9" w:rsidRDefault="00B42F3E"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While users do take notice of such educational posts, their presence is drowned by to prevalence of posts that recap the number of daily infections.</w:t>
      </w:r>
    </w:p>
    <w:p w14:paraId="25C40164" w14:textId="3F5440D5" w:rsidR="007E395A" w:rsidRDefault="007E395A" w:rsidP="00615851">
      <w:pPr>
        <w:pStyle w:val="Heading3"/>
        <w:spacing w:after="60"/>
      </w:pPr>
      <w:bookmarkStart w:id="25" w:name="_Toc55841231"/>
      <w:r>
        <w:t>Average User Response by Topic</w:t>
      </w:r>
      <w:r w:rsidR="002764DA">
        <w:t xml:space="preserve"> - Facebook</w:t>
      </w:r>
      <w:bookmarkEnd w:id="25"/>
    </w:p>
    <w:p w14:paraId="2E5CA3E7" w14:textId="47BE7303" w:rsidR="007E395A" w:rsidRPr="003A7DD9" w:rsidRDefault="007E395A" w:rsidP="00615851">
      <w:pPr>
        <w:spacing w:after="60" w:line="240" w:lineRule="auto"/>
        <w:jc w:val="both"/>
        <w:rPr>
          <w:rFonts w:ascii="Times New Roman" w:hAnsi="Times New Roman" w:cs="Times New Roman"/>
          <w:sz w:val="24"/>
          <w:szCs w:val="24"/>
        </w:rPr>
      </w:pPr>
      <w:r w:rsidRPr="003A7DD9">
        <w:rPr>
          <w:rFonts w:ascii="Times New Roman" w:hAnsi="Times New Roman" w:cs="Times New Roman"/>
          <w:sz w:val="24"/>
          <w:szCs w:val="24"/>
        </w:rPr>
        <w:t>We analyzed which topics are most favored by the government officials (in terms of frequency by month) and by the social media users (in terms of average Likes and Shares). Frequency tables created in Excel:</w:t>
      </w:r>
    </w:p>
    <w:p w14:paraId="5AD788C2" w14:textId="0569DE84" w:rsidR="003A7DD9" w:rsidRDefault="003A7DD9" w:rsidP="003A7DD9">
      <w:pPr>
        <w:pStyle w:val="Caption"/>
        <w:keepNext/>
      </w:pPr>
      <w:r>
        <w:t xml:space="preserve">Figure </w:t>
      </w:r>
      <w:r>
        <w:fldChar w:fldCharType="begin"/>
      </w:r>
      <w:r>
        <w:instrText>SEQ Figure \* ARABIC</w:instrText>
      </w:r>
      <w:r>
        <w:fldChar w:fldCharType="separate"/>
      </w:r>
      <w:r w:rsidR="001F4CC7">
        <w:rPr>
          <w:noProof/>
        </w:rPr>
        <w:t>17</w:t>
      </w:r>
      <w:r>
        <w:fldChar w:fldCharType="end"/>
      </w:r>
      <w:r>
        <w:t xml:space="preserve">: </w:t>
      </w:r>
      <w:r w:rsidRPr="00F81B18">
        <w:t>Facebook Topic Frequency, from highest to lowest post frequency count</w:t>
      </w:r>
    </w:p>
    <w:p w14:paraId="4E07C7EC" w14:textId="77777777" w:rsidR="007E395A" w:rsidRDefault="007E395A" w:rsidP="007E395A">
      <w:pPr>
        <w:keepNext/>
      </w:pPr>
      <w:r w:rsidRPr="007E395A">
        <w:rPr>
          <w:noProof/>
        </w:rPr>
        <w:drawing>
          <wp:inline distT="0" distB="0" distL="0" distR="0" wp14:anchorId="5DCD4F18" wp14:editId="50E4EDE9">
            <wp:extent cx="5943600" cy="2045335"/>
            <wp:effectExtent l="76200" t="76200" r="133350" b="1263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04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52AA5" w14:textId="440C78D0" w:rsidR="003A7DD9" w:rsidRDefault="003A7DD9" w:rsidP="003A7DD9">
      <w:pPr>
        <w:pStyle w:val="Caption"/>
        <w:keepNext/>
      </w:pPr>
      <w:r>
        <w:t xml:space="preserve">Figure </w:t>
      </w:r>
      <w:r>
        <w:fldChar w:fldCharType="begin"/>
      </w:r>
      <w:r>
        <w:instrText>SEQ Figure \* ARABIC</w:instrText>
      </w:r>
      <w:r>
        <w:fldChar w:fldCharType="separate"/>
      </w:r>
      <w:r w:rsidR="001F4CC7">
        <w:rPr>
          <w:noProof/>
        </w:rPr>
        <w:t>18</w:t>
      </w:r>
      <w:r>
        <w:fldChar w:fldCharType="end"/>
      </w:r>
      <w:r>
        <w:t>:</w:t>
      </w:r>
      <w:r w:rsidRPr="008F2D5F">
        <w:t>Facebook User Response Averages by Topic, from highest to lowest</w:t>
      </w:r>
    </w:p>
    <w:p w14:paraId="759CB8C4" w14:textId="77777777" w:rsidR="007E395A" w:rsidRDefault="007E395A" w:rsidP="007E395A">
      <w:pPr>
        <w:keepNext/>
      </w:pPr>
      <w:r w:rsidRPr="007E395A">
        <w:rPr>
          <w:noProof/>
        </w:rPr>
        <w:drawing>
          <wp:inline distT="0" distB="0" distL="0" distR="0" wp14:anchorId="34ED9F2F" wp14:editId="7451CB2B">
            <wp:extent cx="5943600" cy="2124075"/>
            <wp:effectExtent l="76200" t="76200" r="13335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575EB" w14:textId="6C78253B" w:rsidR="00FE146C" w:rsidRPr="003A7DD9" w:rsidRDefault="00FE146C"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 xml:space="preserve">The </w:t>
      </w:r>
      <w:r w:rsidRPr="003A7DD9">
        <w:rPr>
          <w:rFonts w:ascii="Times New Roman" w:hAnsi="Times New Roman" w:cs="Times New Roman"/>
          <w:b/>
          <w:bCs/>
          <w:sz w:val="24"/>
          <w:szCs w:val="24"/>
        </w:rPr>
        <w:t>most frequent topic</w:t>
      </w:r>
      <w:r w:rsidRPr="003A7DD9">
        <w:rPr>
          <w:rFonts w:ascii="Times New Roman" w:hAnsi="Times New Roman" w:cs="Times New Roman"/>
          <w:sz w:val="24"/>
          <w:szCs w:val="24"/>
        </w:rPr>
        <w:t xml:space="preserve"> for Facebook is </w:t>
      </w:r>
      <w:r w:rsidRPr="0082515C">
        <w:rPr>
          <w:rFonts w:ascii="Times New Roman" w:hAnsi="Times New Roman" w:cs="Times New Roman"/>
          <w:i/>
          <w:iCs/>
          <w:sz w:val="24"/>
          <w:szCs w:val="24"/>
        </w:rPr>
        <w:t>Dorms Outbreaks</w:t>
      </w:r>
      <w:r w:rsidRPr="003A7DD9">
        <w:rPr>
          <w:rFonts w:ascii="Times New Roman" w:hAnsi="Times New Roman" w:cs="Times New Roman"/>
          <w:sz w:val="24"/>
          <w:szCs w:val="24"/>
        </w:rPr>
        <w:t xml:space="preserve">, which is also the second most shared topic. </w:t>
      </w:r>
    </w:p>
    <w:p w14:paraId="0062EB17" w14:textId="77777777" w:rsidR="00FE146C" w:rsidRPr="003A7DD9" w:rsidRDefault="00FE146C"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The average number of Likes is consistently higher than the average number of Shares, at a 14:1 ratio</w:t>
      </w:r>
    </w:p>
    <w:p w14:paraId="6DE19025" w14:textId="77777777" w:rsidR="00FE146C" w:rsidRPr="003A7DD9" w:rsidRDefault="00FE146C"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lastRenderedPageBreak/>
        <w:t xml:space="preserve">Out of the top 5 topics by Average Shares, 3 match the Top 5 topics by frequency post: </w:t>
      </w:r>
      <w:r w:rsidRPr="0082515C">
        <w:rPr>
          <w:rFonts w:ascii="Times New Roman" w:hAnsi="Times New Roman" w:cs="Times New Roman"/>
          <w:i/>
          <w:iCs/>
          <w:sz w:val="24"/>
          <w:szCs w:val="24"/>
        </w:rPr>
        <w:t>Dorms Outbreaks</w:t>
      </w:r>
      <w:r w:rsidRPr="003A7DD9">
        <w:rPr>
          <w:rFonts w:ascii="Times New Roman" w:hAnsi="Times New Roman" w:cs="Times New Roman"/>
          <w:sz w:val="24"/>
          <w:szCs w:val="24"/>
        </w:rPr>
        <w:t xml:space="preserve">, </w:t>
      </w:r>
      <w:r w:rsidRPr="0082515C">
        <w:rPr>
          <w:rFonts w:ascii="Times New Roman" w:hAnsi="Times New Roman" w:cs="Times New Roman"/>
          <w:i/>
          <w:iCs/>
          <w:sz w:val="24"/>
          <w:szCs w:val="24"/>
        </w:rPr>
        <w:t>Precautions</w:t>
      </w:r>
      <w:r w:rsidRPr="003A7DD9">
        <w:rPr>
          <w:rFonts w:ascii="Times New Roman" w:hAnsi="Times New Roman" w:cs="Times New Roman"/>
          <w:sz w:val="24"/>
          <w:szCs w:val="24"/>
        </w:rPr>
        <w:t xml:space="preserve"> and </w:t>
      </w:r>
      <w:r w:rsidRPr="0082515C">
        <w:rPr>
          <w:rFonts w:ascii="Times New Roman" w:hAnsi="Times New Roman" w:cs="Times New Roman"/>
          <w:i/>
          <w:iCs/>
          <w:sz w:val="24"/>
          <w:szCs w:val="24"/>
        </w:rPr>
        <w:t>Imported vs Local Cases</w:t>
      </w:r>
      <w:r w:rsidRPr="003A7DD9">
        <w:rPr>
          <w:rFonts w:ascii="Times New Roman" w:hAnsi="Times New Roman" w:cs="Times New Roman"/>
          <w:sz w:val="24"/>
          <w:szCs w:val="24"/>
        </w:rPr>
        <w:t>.</w:t>
      </w:r>
    </w:p>
    <w:p w14:paraId="0163BD87" w14:textId="77777777" w:rsidR="00FE146C" w:rsidRPr="003A7DD9" w:rsidRDefault="00FE146C"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 xml:space="preserve">The top shared topic was </w:t>
      </w:r>
      <w:r w:rsidRPr="0082515C">
        <w:rPr>
          <w:rFonts w:ascii="Times New Roman" w:hAnsi="Times New Roman" w:cs="Times New Roman"/>
          <w:b/>
          <w:bCs/>
          <w:i/>
          <w:iCs/>
          <w:sz w:val="24"/>
          <w:szCs w:val="24"/>
        </w:rPr>
        <w:t>Tracing</w:t>
      </w:r>
      <w:r w:rsidRPr="003A7DD9">
        <w:rPr>
          <w:rFonts w:ascii="Times New Roman" w:hAnsi="Times New Roman" w:cs="Times New Roman"/>
          <w:sz w:val="24"/>
          <w:szCs w:val="24"/>
        </w:rPr>
        <w:t>, which has a low frequency of 4 posts.</w:t>
      </w:r>
    </w:p>
    <w:p w14:paraId="1718516C" w14:textId="77777777" w:rsidR="00FE146C" w:rsidRDefault="00FE146C" w:rsidP="00615851">
      <w:pPr>
        <w:pStyle w:val="Heading4"/>
        <w:spacing w:after="60"/>
      </w:pPr>
      <w:r>
        <w:t>Shares by Topic - What do users find worthy sharing with others?</w:t>
      </w:r>
    </w:p>
    <w:p w14:paraId="1AF85CAD" w14:textId="77777777" w:rsidR="00FE146C" w:rsidRPr="003A7DD9" w:rsidRDefault="00FE146C" w:rsidP="00615851">
      <w:pPr>
        <w:spacing w:after="60" w:line="240" w:lineRule="auto"/>
        <w:jc w:val="both"/>
        <w:rPr>
          <w:rFonts w:ascii="Times New Roman" w:hAnsi="Times New Roman" w:cs="Times New Roman"/>
          <w:sz w:val="24"/>
          <w:szCs w:val="24"/>
        </w:rPr>
      </w:pPr>
      <w:r w:rsidRPr="003A7DD9">
        <w:rPr>
          <w:rFonts w:ascii="Times New Roman" w:hAnsi="Times New Roman" w:cs="Times New Roman"/>
          <w:sz w:val="24"/>
          <w:szCs w:val="24"/>
        </w:rPr>
        <w:t xml:space="preserve">Facebook peaks public interest on 05/19 with 1,500 Shares: Announcement of end of Circuit Breaker restrictions. Topic: </w:t>
      </w:r>
      <w:r w:rsidRPr="0082515C">
        <w:rPr>
          <w:rFonts w:ascii="Times New Roman" w:hAnsi="Times New Roman" w:cs="Times New Roman"/>
          <w:i/>
          <w:iCs/>
          <w:sz w:val="24"/>
          <w:szCs w:val="24"/>
        </w:rPr>
        <w:t>Precautions</w:t>
      </w:r>
    </w:p>
    <w:p w14:paraId="62040FDB" w14:textId="151C99ED" w:rsidR="00FE146C" w:rsidRPr="003A7DD9" w:rsidRDefault="00FE146C"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 xml:space="preserve">The second most Shared post in from 05/28, at 1,200 Shares, and it is also about the end of Circuit Breaker: </w:t>
      </w:r>
      <w:r w:rsidR="003A7DD9">
        <w:rPr>
          <w:rFonts w:ascii="Times New Roman" w:hAnsi="Times New Roman" w:cs="Times New Roman"/>
          <w:sz w:val="24"/>
          <w:szCs w:val="24"/>
        </w:rPr>
        <w:t>S</w:t>
      </w:r>
      <w:r w:rsidRPr="003A7DD9">
        <w:rPr>
          <w:rFonts w:ascii="Times New Roman" w:hAnsi="Times New Roman" w:cs="Times New Roman"/>
          <w:sz w:val="24"/>
          <w:szCs w:val="24"/>
        </w:rPr>
        <w:t xml:space="preserve">ingapore will be exiting the circuit breaker and embarking on phase one of re-opening on 2 </w:t>
      </w:r>
      <w:r w:rsidR="003A7DD9">
        <w:rPr>
          <w:rFonts w:ascii="Times New Roman" w:hAnsi="Times New Roman" w:cs="Times New Roman"/>
          <w:sz w:val="24"/>
          <w:szCs w:val="24"/>
        </w:rPr>
        <w:t>J</w:t>
      </w:r>
      <w:r w:rsidRPr="003A7DD9">
        <w:rPr>
          <w:rFonts w:ascii="Times New Roman" w:hAnsi="Times New Roman" w:cs="Times New Roman"/>
          <w:sz w:val="24"/>
          <w:szCs w:val="24"/>
        </w:rPr>
        <w:t>une 2020. we expect more than three quarters of the economy to resume operations by then.</w:t>
      </w:r>
    </w:p>
    <w:p w14:paraId="6C4AFDE4" w14:textId="77777777" w:rsidR="0082515C" w:rsidRDefault="0082515C" w:rsidP="0082515C">
      <w:pPr>
        <w:rPr>
          <w:b/>
          <w:bCs/>
        </w:rPr>
      </w:pPr>
      <w:r>
        <w:rPr>
          <w:b/>
          <w:bCs/>
        </w:rPr>
        <w:t>Facebook users interest stems from imminent changes to daily life restrictions, and the constant follow up on source of new infections (outbreaks in foreign worker dormitories and tracing to known clusters or imported cases)</w:t>
      </w:r>
    </w:p>
    <w:p w14:paraId="52DED597" w14:textId="74941227" w:rsidR="002764DA" w:rsidRDefault="00FE146C" w:rsidP="003A7DD9">
      <w:pPr>
        <w:jc w:val="both"/>
        <w:rPr>
          <w:rFonts w:ascii="Times New Roman" w:hAnsi="Times New Roman" w:cs="Times New Roman"/>
          <w:sz w:val="24"/>
          <w:szCs w:val="24"/>
        </w:rPr>
      </w:pPr>
      <w:r w:rsidRPr="003A7DD9">
        <w:rPr>
          <w:rFonts w:ascii="Times New Roman" w:hAnsi="Times New Roman" w:cs="Times New Roman"/>
          <w:sz w:val="24"/>
          <w:szCs w:val="24"/>
        </w:rPr>
        <w:t xml:space="preserve">Based on Median, the most shared topics are </w:t>
      </w:r>
      <w:r w:rsidRPr="0082515C">
        <w:rPr>
          <w:rFonts w:ascii="Times New Roman" w:hAnsi="Times New Roman" w:cs="Times New Roman"/>
          <w:i/>
          <w:iCs/>
          <w:sz w:val="24"/>
          <w:szCs w:val="24"/>
        </w:rPr>
        <w:t>Dorms Outbreak</w:t>
      </w:r>
      <w:r w:rsidRPr="003A7DD9">
        <w:rPr>
          <w:rFonts w:ascii="Times New Roman" w:hAnsi="Times New Roman" w:cs="Times New Roman"/>
          <w:sz w:val="24"/>
          <w:szCs w:val="24"/>
        </w:rPr>
        <w:t xml:space="preserve"> (291), </w:t>
      </w:r>
      <w:r w:rsidRPr="0082515C">
        <w:rPr>
          <w:rFonts w:ascii="Times New Roman" w:hAnsi="Times New Roman" w:cs="Times New Roman"/>
          <w:i/>
          <w:iCs/>
          <w:sz w:val="24"/>
          <w:szCs w:val="24"/>
        </w:rPr>
        <w:t>Tracing</w:t>
      </w:r>
      <w:r w:rsidRPr="003A7DD9">
        <w:rPr>
          <w:rFonts w:ascii="Times New Roman" w:hAnsi="Times New Roman" w:cs="Times New Roman"/>
          <w:sz w:val="24"/>
          <w:szCs w:val="24"/>
        </w:rPr>
        <w:t xml:space="preserve"> (228) and </w:t>
      </w:r>
      <w:r w:rsidRPr="0082515C">
        <w:rPr>
          <w:rFonts w:ascii="Times New Roman" w:hAnsi="Times New Roman" w:cs="Times New Roman"/>
          <w:i/>
          <w:iCs/>
          <w:sz w:val="24"/>
          <w:szCs w:val="24"/>
        </w:rPr>
        <w:t>Precautions</w:t>
      </w:r>
      <w:r w:rsidRPr="003A7DD9">
        <w:rPr>
          <w:rFonts w:ascii="Times New Roman" w:hAnsi="Times New Roman" w:cs="Times New Roman"/>
          <w:sz w:val="24"/>
          <w:szCs w:val="24"/>
        </w:rPr>
        <w:t xml:space="preserve"> (134).</w:t>
      </w:r>
    </w:p>
    <w:p w14:paraId="572A3E71" w14:textId="77777777" w:rsidR="0082515C" w:rsidRPr="003A7DD9" w:rsidRDefault="0082515C" w:rsidP="003A7DD9">
      <w:pPr>
        <w:jc w:val="both"/>
        <w:rPr>
          <w:rFonts w:ascii="Times New Roman" w:hAnsi="Times New Roman" w:cs="Times New Roman"/>
          <w:sz w:val="24"/>
          <w:szCs w:val="24"/>
        </w:rPr>
      </w:pPr>
    </w:p>
    <w:p w14:paraId="60125D17" w14:textId="7995C432" w:rsidR="003A7DD9" w:rsidRDefault="003A7DD9" w:rsidP="003A7DD9">
      <w:pPr>
        <w:pStyle w:val="Caption"/>
        <w:keepNext/>
      </w:pPr>
      <w:r>
        <w:lastRenderedPageBreak/>
        <w:t xml:space="preserve">Figure </w:t>
      </w:r>
      <w:r>
        <w:fldChar w:fldCharType="begin"/>
      </w:r>
      <w:r>
        <w:instrText>SEQ Figure \* ARABIC</w:instrText>
      </w:r>
      <w:r>
        <w:fldChar w:fldCharType="separate"/>
      </w:r>
      <w:r w:rsidR="001F4CC7">
        <w:rPr>
          <w:noProof/>
        </w:rPr>
        <w:t>19</w:t>
      </w:r>
      <w:r>
        <w:fldChar w:fldCharType="end"/>
      </w:r>
      <w:r>
        <w:t>:</w:t>
      </w:r>
      <w:r w:rsidRPr="00DA3391">
        <w:t xml:space="preserve"> Facebook Shares by Topic Boxplot</w:t>
      </w:r>
    </w:p>
    <w:p w14:paraId="4CC1F033" w14:textId="77777777" w:rsidR="002764DA" w:rsidRDefault="002764DA" w:rsidP="002764DA">
      <w:pPr>
        <w:keepNext/>
      </w:pPr>
      <w:r>
        <w:rPr>
          <w:noProof/>
        </w:rPr>
        <w:drawing>
          <wp:inline distT="0" distB="0" distL="0" distR="0" wp14:anchorId="2955B0D2" wp14:editId="6BCD4E86">
            <wp:extent cx="6103620" cy="3598919"/>
            <wp:effectExtent l="152400" t="152400" r="354330" b="363855"/>
            <wp:docPr id="23" name="Picture 8">
              <a:extLst xmlns:a="http://schemas.openxmlformats.org/drawingml/2006/main">
                <a:ext uri="{FF2B5EF4-FFF2-40B4-BE49-F238E27FC236}">
                  <a16:creationId xmlns:a16="http://schemas.microsoft.com/office/drawing/2014/main" id="{9BB36CAA-EF02-4929-AF55-F6CEB1C85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B36CAA-EF02-4929-AF55-F6CEB1C85C70}"/>
                        </a:ext>
                      </a:extLst>
                    </pic:cNvPr>
                    <pic:cNvPicPr>
                      <a:picLocks noChangeAspect="1"/>
                    </pic:cNvPicPr>
                  </pic:nvPicPr>
                  <pic:blipFill>
                    <a:blip r:embed="rId51"/>
                    <a:stretch>
                      <a:fillRect/>
                    </a:stretch>
                  </pic:blipFill>
                  <pic:spPr>
                    <a:xfrm>
                      <a:off x="0" y="0"/>
                      <a:ext cx="6108027" cy="3601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A6B0F87" w14:textId="77777777" w:rsidR="002764DA" w:rsidRDefault="002764DA" w:rsidP="00615851">
      <w:pPr>
        <w:pStyle w:val="Heading4"/>
        <w:spacing w:after="60"/>
      </w:pPr>
      <w:r>
        <w:t>Likes by Topic - What do users find worthy showing any reaction at all?</w:t>
      </w:r>
    </w:p>
    <w:p w14:paraId="283FA75B" w14:textId="77777777" w:rsidR="002764DA" w:rsidRPr="003A7DD9" w:rsidRDefault="002764DA" w:rsidP="00615851">
      <w:pPr>
        <w:spacing w:after="60" w:line="240" w:lineRule="auto"/>
        <w:jc w:val="both"/>
        <w:rPr>
          <w:rFonts w:ascii="Times New Roman" w:hAnsi="Times New Roman" w:cs="Times New Roman"/>
          <w:sz w:val="24"/>
          <w:szCs w:val="24"/>
        </w:rPr>
      </w:pPr>
      <w:r w:rsidRPr="003A7DD9">
        <w:rPr>
          <w:rFonts w:ascii="Times New Roman" w:hAnsi="Times New Roman" w:cs="Times New Roman"/>
          <w:sz w:val="24"/>
          <w:szCs w:val="24"/>
        </w:rPr>
        <w:t>Facebook gets the most Likes on 05/28 at 4,800 Likes, topic Precautions: post confirms exit of circuit Breaker starting on June 1.</w:t>
      </w:r>
    </w:p>
    <w:p w14:paraId="0E2BD167" w14:textId="2744E9ED" w:rsidR="002764DA" w:rsidRPr="003A7DD9" w:rsidRDefault="002764DA" w:rsidP="003A7DD9">
      <w:pPr>
        <w:spacing w:line="240" w:lineRule="auto"/>
        <w:jc w:val="both"/>
        <w:rPr>
          <w:rFonts w:ascii="Times New Roman" w:hAnsi="Times New Roman" w:cs="Times New Roman"/>
          <w:sz w:val="24"/>
          <w:szCs w:val="24"/>
        </w:rPr>
      </w:pPr>
      <w:r w:rsidRPr="003A7DD9">
        <w:rPr>
          <w:rFonts w:ascii="Times New Roman" w:hAnsi="Times New Roman" w:cs="Times New Roman"/>
          <w:sz w:val="24"/>
          <w:szCs w:val="24"/>
        </w:rPr>
        <w:t xml:space="preserve">On 05/24, also at 4,800 likes: we may be celebrating the </w:t>
      </w:r>
      <w:proofErr w:type="spellStart"/>
      <w:r w:rsidRPr="003A7DD9">
        <w:rPr>
          <w:rFonts w:ascii="Times New Roman" w:hAnsi="Times New Roman" w:cs="Times New Roman"/>
          <w:sz w:val="24"/>
          <w:szCs w:val="24"/>
        </w:rPr>
        <w:t>hari</w:t>
      </w:r>
      <w:proofErr w:type="spellEnd"/>
      <w:r w:rsidRPr="003A7DD9">
        <w:rPr>
          <w:rFonts w:ascii="Times New Roman" w:hAnsi="Times New Roman" w:cs="Times New Roman"/>
          <w:sz w:val="24"/>
          <w:szCs w:val="24"/>
        </w:rPr>
        <w:t xml:space="preserve"> </w:t>
      </w:r>
      <w:proofErr w:type="spellStart"/>
      <w:r w:rsidRPr="003A7DD9">
        <w:rPr>
          <w:rFonts w:ascii="Times New Roman" w:hAnsi="Times New Roman" w:cs="Times New Roman"/>
          <w:sz w:val="24"/>
          <w:szCs w:val="24"/>
        </w:rPr>
        <w:t>raya</w:t>
      </w:r>
      <w:proofErr w:type="spellEnd"/>
      <w:r w:rsidRPr="003A7DD9">
        <w:rPr>
          <w:rFonts w:ascii="Times New Roman" w:hAnsi="Times New Roman" w:cs="Times New Roman"/>
          <w:sz w:val="24"/>
          <w:szCs w:val="24"/>
        </w:rPr>
        <w:t xml:space="preserve"> festivities a little differently this year with the covid-19 pandemic but it remains just as meaningful</w:t>
      </w:r>
      <w:r w:rsidR="003A7DD9">
        <w:rPr>
          <w:rFonts w:ascii="Times New Roman" w:hAnsi="Times New Roman" w:cs="Times New Roman"/>
          <w:sz w:val="24"/>
          <w:szCs w:val="24"/>
        </w:rPr>
        <w:t>.</w:t>
      </w:r>
    </w:p>
    <w:p w14:paraId="20D3F6D2" w14:textId="420D082D" w:rsidR="002764DA" w:rsidRPr="003A7DD9" w:rsidRDefault="002764DA" w:rsidP="003A7DD9">
      <w:pPr>
        <w:spacing w:line="240" w:lineRule="auto"/>
        <w:jc w:val="both"/>
        <w:rPr>
          <w:rFonts w:ascii="Times New Roman" w:hAnsi="Times New Roman" w:cs="Times New Roman"/>
          <w:b/>
          <w:bCs/>
          <w:sz w:val="24"/>
          <w:szCs w:val="24"/>
        </w:rPr>
      </w:pPr>
      <w:r w:rsidRPr="003A7DD9">
        <w:rPr>
          <w:rFonts w:ascii="Times New Roman" w:hAnsi="Times New Roman" w:cs="Times New Roman"/>
          <w:b/>
          <w:bCs/>
          <w:sz w:val="24"/>
          <w:szCs w:val="24"/>
        </w:rPr>
        <w:t>Facebook users interest stems from imminent changes to daily life restrictions.</w:t>
      </w:r>
    </w:p>
    <w:p w14:paraId="72AB7629" w14:textId="77777777" w:rsidR="002764DA" w:rsidRDefault="002764DA" w:rsidP="002764DA">
      <w:pPr>
        <w:keepNext/>
      </w:pPr>
      <w:r>
        <w:rPr>
          <w:noProof/>
        </w:rPr>
        <w:lastRenderedPageBreak/>
        <w:drawing>
          <wp:inline distT="0" distB="0" distL="0" distR="0" wp14:anchorId="6494A8FE" wp14:editId="6E9BE7F6">
            <wp:extent cx="5943600" cy="3504565"/>
            <wp:effectExtent l="152400" t="152400" r="361950" b="362585"/>
            <wp:docPr id="25" name="Picture 9">
              <a:extLst xmlns:a="http://schemas.openxmlformats.org/drawingml/2006/main">
                <a:ext uri="{FF2B5EF4-FFF2-40B4-BE49-F238E27FC236}">
                  <a16:creationId xmlns:a16="http://schemas.microsoft.com/office/drawing/2014/main" id="{407BE156-0D08-446C-BB46-485EF1FC2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7BE156-0D08-446C-BB46-485EF1FC25B0}"/>
                        </a:ext>
                      </a:extLst>
                    </pic:cNvPr>
                    <pic:cNvPicPr>
                      <a:picLocks noChangeAspect="1"/>
                    </pic:cNvPicPr>
                  </pic:nvPicPr>
                  <pic:blipFill>
                    <a:blip r:embed="rId52"/>
                    <a:stretch>
                      <a:fillRect/>
                    </a:stretch>
                  </pic:blipFill>
                  <pic:spPr>
                    <a:xfrm>
                      <a:off x="0" y="0"/>
                      <a:ext cx="5943600" cy="3504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5CFFCD" w14:textId="677600F2" w:rsidR="002764DA" w:rsidRDefault="002764DA" w:rsidP="002764DA">
      <w:pPr>
        <w:pStyle w:val="Caption"/>
      </w:pPr>
      <w:r>
        <w:t xml:space="preserve">Figure </w:t>
      </w:r>
      <w:r>
        <w:fldChar w:fldCharType="begin"/>
      </w:r>
      <w:r>
        <w:instrText>SEQ Figure \* ARABIC</w:instrText>
      </w:r>
      <w:r>
        <w:fldChar w:fldCharType="separate"/>
      </w:r>
      <w:r w:rsidR="001F4CC7">
        <w:rPr>
          <w:noProof/>
        </w:rPr>
        <w:t>20</w:t>
      </w:r>
      <w:r>
        <w:fldChar w:fldCharType="end"/>
      </w:r>
      <w:r w:rsidR="003A7DD9">
        <w:t>:</w:t>
      </w:r>
      <w:r>
        <w:t xml:space="preserve"> Facebook Likes by Topic Boxplot</w:t>
      </w:r>
    </w:p>
    <w:p w14:paraId="1A15AE3B" w14:textId="64074AA1" w:rsidR="00517DFD" w:rsidRDefault="00517DFD" w:rsidP="00030980">
      <w:pPr>
        <w:pStyle w:val="Heading3"/>
      </w:pPr>
      <w:bookmarkStart w:id="26" w:name="_Toc55841232"/>
      <w:r>
        <w:t>Average User Response by Topic – Twitter</w:t>
      </w:r>
      <w:bookmarkEnd w:id="26"/>
    </w:p>
    <w:p w14:paraId="4AEC40D4" w14:textId="77777777" w:rsidR="00517DFD" w:rsidRDefault="00517DFD" w:rsidP="00517DFD">
      <w:pPr>
        <w:keepNext/>
      </w:pPr>
      <w:r w:rsidRPr="00517DFD">
        <w:rPr>
          <w:noProof/>
        </w:rPr>
        <w:drawing>
          <wp:inline distT="0" distB="0" distL="0" distR="0" wp14:anchorId="13622BE2" wp14:editId="30705830">
            <wp:extent cx="5250180" cy="2371555"/>
            <wp:effectExtent l="76200" t="76200" r="14097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0993" cy="2385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E2098" w14:textId="543E0842" w:rsidR="00517DFD" w:rsidRDefault="00517DFD" w:rsidP="003D143F">
      <w:pPr>
        <w:pStyle w:val="Caption"/>
        <w:jc w:val="right"/>
      </w:pPr>
      <w:r>
        <w:t xml:space="preserve">Figure </w:t>
      </w:r>
      <w:r>
        <w:fldChar w:fldCharType="begin"/>
      </w:r>
      <w:r>
        <w:instrText>SEQ Figure \* ARABIC</w:instrText>
      </w:r>
      <w:r>
        <w:fldChar w:fldCharType="separate"/>
      </w:r>
      <w:r w:rsidR="001F4CC7">
        <w:rPr>
          <w:noProof/>
        </w:rPr>
        <w:t>21</w:t>
      </w:r>
      <w:r>
        <w:fldChar w:fldCharType="end"/>
      </w:r>
      <w:r w:rsidR="00030980">
        <w:t>:</w:t>
      </w:r>
      <w:r>
        <w:t xml:space="preserve"> Twitter Posts by Topic, from highest to lowest frequency</w:t>
      </w:r>
    </w:p>
    <w:p w14:paraId="6404E1A0" w14:textId="77777777" w:rsidR="00517DFD" w:rsidRDefault="00517DFD" w:rsidP="00517DFD">
      <w:pPr>
        <w:keepNext/>
      </w:pPr>
      <w:r w:rsidRPr="00517DFD">
        <w:rPr>
          <w:noProof/>
        </w:rPr>
        <w:lastRenderedPageBreak/>
        <w:drawing>
          <wp:inline distT="0" distB="0" distL="0" distR="0" wp14:anchorId="0B5A6EAF" wp14:editId="779C33C0">
            <wp:extent cx="5494020" cy="2629029"/>
            <wp:effectExtent l="76200" t="76200" r="12573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0929" cy="263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018370" w14:textId="2DFC50F1" w:rsidR="00517DFD" w:rsidRDefault="00517DFD" w:rsidP="00517DFD">
      <w:pPr>
        <w:pStyle w:val="Caption"/>
      </w:pPr>
      <w:r>
        <w:t xml:space="preserve">Figure </w:t>
      </w:r>
      <w:r>
        <w:fldChar w:fldCharType="begin"/>
      </w:r>
      <w:r>
        <w:instrText>SEQ Figure \* ARABIC</w:instrText>
      </w:r>
      <w:r>
        <w:fldChar w:fldCharType="separate"/>
      </w:r>
      <w:r w:rsidR="001F4CC7">
        <w:rPr>
          <w:noProof/>
        </w:rPr>
        <w:t>22</w:t>
      </w:r>
      <w:r>
        <w:fldChar w:fldCharType="end"/>
      </w:r>
      <w:r w:rsidR="00030980">
        <w:t>:</w:t>
      </w:r>
      <w:r>
        <w:t xml:space="preserve"> Twitter Average User Response by Topic, from highest to lowest average of Shares</w:t>
      </w:r>
    </w:p>
    <w:p w14:paraId="66D5955A" w14:textId="6BA3C899" w:rsidR="00517DFD" w:rsidRPr="00030980" w:rsidRDefault="00517DFD" w:rsidP="00030980">
      <w:pPr>
        <w:spacing w:after="0" w:line="240" w:lineRule="auto"/>
        <w:jc w:val="both"/>
        <w:rPr>
          <w:rFonts w:ascii="Times New Roman" w:eastAsia="Times New Roman" w:hAnsi="Times New Roman" w:cs="Times New Roman"/>
          <w:color w:val="000000"/>
          <w:sz w:val="24"/>
          <w:szCs w:val="24"/>
        </w:rPr>
      </w:pPr>
      <w:r w:rsidRPr="00030980">
        <w:rPr>
          <w:rFonts w:ascii="Times New Roman" w:eastAsia="Times New Roman" w:hAnsi="Times New Roman" w:cs="Times New Roman"/>
          <w:color w:val="000000"/>
          <w:sz w:val="24"/>
          <w:szCs w:val="24"/>
        </w:rPr>
        <w:t xml:space="preserve">Twitter posts are more granular, with a more even distribution of the top 5 topics. </w:t>
      </w:r>
    </w:p>
    <w:p w14:paraId="0553848E" w14:textId="77777777" w:rsidR="00030980" w:rsidRPr="00030980" w:rsidRDefault="00030980" w:rsidP="00030980">
      <w:pPr>
        <w:spacing w:after="0" w:line="240" w:lineRule="auto"/>
        <w:jc w:val="both"/>
        <w:rPr>
          <w:rFonts w:ascii="Times New Roman" w:eastAsia="Times New Roman" w:hAnsi="Times New Roman" w:cs="Times New Roman"/>
          <w:color w:val="000000"/>
        </w:rPr>
      </w:pPr>
    </w:p>
    <w:p w14:paraId="16BB28FB" w14:textId="7010EF82" w:rsidR="00517DFD" w:rsidRDefault="00517DFD" w:rsidP="00615851">
      <w:pPr>
        <w:pStyle w:val="Heading4"/>
        <w:spacing w:after="60"/>
      </w:pPr>
      <w:r>
        <w:t>Shares by Topic - What do users find worthy sharing with others?</w:t>
      </w:r>
    </w:p>
    <w:p w14:paraId="36084A88" w14:textId="00FA2070" w:rsidR="00517DFD" w:rsidRPr="00030980" w:rsidRDefault="00517DFD" w:rsidP="00615851">
      <w:pPr>
        <w:spacing w:after="60" w:line="240" w:lineRule="auto"/>
        <w:jc w:val="both"/>
        <w:rPr>
          <w:rFonts w:ascii="Times New Roman" w:hAnsi="Times New Roman" w:cs="Times New Roman"/>
          <w:sz w:val="24"/>
          <w:szCs w:val="24"/>
        </w:rPr>
      </w:pPr>
      <w:r w:rsidRPr="00030980">
        <w:rPr>
          <w:rFonts w:ascii="Times New Roman" w:hAnsi="Times New Roman" w:cs="Times New Roman"/>
          <w:sz w:val="24"/>
          <w:szCs w:val="24"/>
        </w:rPr>
        <w:t xml:space="preserve">Twitter peaks public interest on 04/18 with 125 Shares, topic </w:t>
      </w:r>
      <w:r w:rsidRPr="00030980">
        <w:rPr>
          <w:rFonts w:ascii="Times New Roman" w:hAnsi="Times New Roman" w:cs="Times New Roman"/>
          <w:b/>
          <w:bCs/>
          <w:sz w:val="24"/>
          <w:szCs w:val="24"/>
        </w:rPr>
        <w:t>Dorms Outbreak</w:t>
      </w:r>
      <w:r w:rsidRPr="00030980">
        <w:rPr>
          <w:rFonts w:ascii="Times New Roman" w:hAnsi="Times New Roman" w:cs="Times New Roman"/>
          <w:sz w:val="24"/>
          <w:szCs w:val="24"/>
        </w:rPr>
        <w:t>.</w:t>
      </w:r>
    </w:p>
    <w:p w14:paraId="77202689" w14:textId="001BF6FB" w:rsidR="00517DFD" w:rsidRPr="00030980" w:rsidRDefault="00517DFD" w:rsidP="00030980">
      <w:pPr>
        <w:spacing w:line="240" w:lineRule="auto"/>
        <w:jc w:val="both"/>
        <w:rPr>
          <w:rFonts w:ascii="Times New Roman" w:hAnsi="Times New Roman" w:cs="Times New Roman"/>
          <w:sz w:val="24"/>
          <w:szCs w:val="24"/>
        </w:rPr>
      </w:pPr>
      <w:r w:rsidRPr="00030980">
        <w:rPr>
          <w:rFonts w:ascii="Times New Roman" w:hAnsi="Times New Roman" w:cs="Times New Roman"/>
          <w:sz w:val="24"/>
          <w:szCs w:val="24"/>
        </w:rPr>
        <w:t xml:space="preserve">Text: as of </w:t>
      </w:r>
      <w:proofErr w:type="gramStart"/>
      <w:r w:rsidRPr="00030980">
        <w:rPr>
          <w:rFonts w:ascii="Times New Roman" w:hAnsi="Times New Roman" w:cs="Times New Roman"/>
          <w:sz w:val="24"/>
          <w:szCs w:val="24"/>
        </w:rPr>
        <w:t xml:space="preserve">18 </w:t>
      </w:r>
      <w:r w:rsidR="00030980" w:rsidRPr="00030980">
        <w:rPr>
          <w:rFonts w:ascii="Times New Roman" w:hAnsi="Times New Roman" w:cs="Times New Roman"/>
          <w:sz w:val="24"/>
          <w:szCs w:val="24"/>
        </w:rPr>
        <w:t>A</w:t>
      </w:r>
      <w:r w:rsidRPr="00030980">
        <w:rPr>
          <w:rFonts w:ascii="Times New Roman" w:hAnsi="Times New Roman" w:cs="Times New Roman"/>
          <w:sz w:val="24"/>
          <w:szCs w:val="24"/>
        </w:rPr>
        <w:t>pr 2020</w:t>
      </w:r>
      <w:proofErr w:type="gramEnd"/>
      <w:r w:rsidRPr="00030980">
        <w:rPr>
          <w:rFonts w:ascii="Times New Roman" w:hAnsi="Times New Roman" w:cs="Times New Roman"/>
          <w:sz w:val="24"/>
          <w:szCs w:val="24"/>
        </w:rPr>
        <w:t xml:space="preserve"> 12pm we have preliminarily confirmed an additional 942 cases of covid-19 infection in </w:t>
      </w:r>
      <w:r w:rsidR="00030980" w:rsidRPr="00030980">
        <w:rPr>
          <w:rFonts w:ascii="Times New Roman" w:hAnsi="Times New Roman" w:cs="Times New Roman"/>
          <w:sz w:val="24"/>
          <w:szCs w:val="24"/>
        </w:rPr>
        <w:t>S</w:t>
      </w:r>
      <w:r w:rsidRPr="00030980">
        <w:rPr>
          <w:rFonts w:ascii="Times New Roman" w:hAnsi="Times New Roman" w:cs="Times New Roman"/>
          <w:sz w:val="24"/>
          <w:szCs w:val="24"/>
        </w:rPr>
        <w:t>ingapore the vast majority of whom are work permit holders residing in foreign worker dormitories.</w:t>
      </w:r>
    </w:p>
    <w:p w14:paraId="27733B86" w14:textId="77777777" w:rsidR="00517DFD" w:rsidRPr="00030980" w:rsidRDefault="00517DFD" w:rsidP="00030980">
      <w:pPr>
        <w:spacing w:line="240" w:lineRule="auto"/>
        <w:jc w:val="both"/>
        <w:rPr>
          <w:rFonts w:ascii="Times New Roman" w:hAnsi="Times New Roman" w:cs="Times New Roman"/>
          <w:sz w:val="24"/>
          <w:szCs w:val="24"/>
        </w:rPr>
      </w:pPr>
      <w:r w:rsidRPr="00030980">
        <w:rPr>
          <w:rFonts w:ascii="Times New Roman" w:hAnsi="Times New Roman" w:cs="Times New Roman"/>
          <w:sz w:val="24"/>
          <w:szCs w:val="24"/>
        </w:rPr>
        <w:t xml:space="preserve">Three days earlier (04/15) is the second Twitter peak at 105 Shares, under topic </w:t>
      </w:r>
      <w:r w:rsidRPr="00030980">
        <w:rPr>
          <w:rFonts w:ascii="Times New Roman" w:hAnsi="Times New Roman" w:cs="Times New Roman"/>
          <w:b/>
          <w:bCs/>
          <w:sz w:val="24"/>
          <w:szCs w:val="24"/>
        </w:rPr>
        <w:t>New Cases</w:t>
      </w:r>
      <w:r w:rsidRPr="00030980">
        <w:rPr>
          <w:rFonts w:ascii="Times New Roman" w:hAnsi="Times New Roman" w:cs="Times New Roman"/>
          <w:sz w:val="24"/>
          <w:szCs w:val="24"/>
        </w:rPr>
        <w:t>.</w:t>
      </w:r>
    </w:p>
    <w:p w14:paraId="0ABF50EF" w14:textId="534BE771" w:rsidR="00517DFD" w:rsidRPr="00030980" w:rsidRDefault="00517DFD" w:rsidP="00030980">
      <w:pPr>
        <w:spacing w:line="240" w:lineRule="auto"/>
        <w:jc w:val="both"/>
        <w:rPr>
          <w:rFonts w:ascii="Times New Roman" w:hAnsi="Times New Roman" w:cs="Times New Roman"/>
          <w:sz w:val="24"/>
          <w:szCs w:val="24"/>
        </w:rPr>
      </w:pPr>
      <w:r w:rsidRPr="00030980">
        <w:rPr>
          <w:rFonts w:ascii="Times New Roman" w:hAnsi="Times New Roman" w:cs="Times New Roman"/>
          <w:sz w:val="24"/>
          <w:szCs w:val="24"/>
        </w:rPr>
        <w:t xml:space="preserve">Text:  as of </w:t>
      </w:r>
      <w:proofErr w:type="gramStart"/>
      <w:r w:rsidRPr="00030980">
        <w:rPr>
          <w:rFonts w:ascii="Times New Roman" w:hAnsi="Times New Roman" w:cs="Times New Roman"/>
          <w:sz w:val="24"/>
          <w:szCs w:val="24"/>
        </w:rPr>
        <w:t xml:space="preserve">15 </w:t>
      </w:r>
      <w:r w:rsidR="00030980" w:rsidRPr="00030980">
        <w:rPr>
          <w:rFonts w:ascii="Times New Roman" w:hAnsi="Times New Roman" w:cs="Times New Roman"/>
          <w:sz w:val="24"/>
          <w:szCs w:val="24"/>
        </w:rPr>
        <w:t>A</w:t>
      </w:r>
      <w:r w:rsidRPr="00030980">
        <w:rPr>
          <w:rFonts w:ascii="Times New Roman" w:hAnsi="Times New Roman" w:cs="Times New Roman"/>
          <w:sz w:val="24"/>
          <w:szCs w:val="24"/>
        </w:rPr>
        <w:t>pr 2020</w:t>
      </w:r>
      <w:proofErr w:type="gramEnd"/>
      <w:r w:rsidRPr="00030980">
        <w:rPr>
          <w:rFonts w:ascii="Times New Roman" w:hAnsi="Times New Roman" w:cs="Times New Roman"/>
          <w:sz w:val="24"/>
          <w:szCs w:val="24"/>
        </w:rPr>
        <w:t xml:space="preserve"> 12pm we have confirmed and verified an additional 447 cases of covid-19 infection in </w:t>
      </w:r>
      <w:r w:rsidR="00030980" w:rsidRPr="00030980">
        <w:rPr>
          <w:rFonts w:ascii="Times New Roman" w:hAnsi="Times New Roman" w:cs="Times New Roman"/>
          <w:sz w:val="24"/>
          <w:szCs w:val="24"/>
        </w:rPr>
        <w:t>S</w:t>
      </w:r>
      <w:r w:rsidRPr="00030980">
        <w:rPr>
          <w:rFonts w:ascii="Times New Roman" w:hAnsi="Times New Roman" w:cs="Times New Roman"/>
          <w:sz w:val="24"/>
          <w:szCs w:val="24"/>
        </w:rPr>
        <w:t>ingapore.</w:t>
      </w:r>
    </w:p>
    <w:p w14:paraId="68909EB6" w14:textId="77777777" w:rsidR="00517DFD" w:rsidRPr="00030980" w:rsidRDefault="00517DFD" w:rsidP="00517DFD">
      <w:pPr>
        <w:rPr>
          <w:rFonts w:ascii="Times New Roman" w:hAnsi="Times New Roman" w:cs="Times New Roman"/>
          <w:b/>
          <w:bCs/>
          <w:sz w:val="24"/>
          <w:szCs w:val="24"/>
        </w:rPr>
      </w:pPr>
      <w:r w:rsidRPr="00030980">
        <w:rPr>
          <w:rFonts w:ascii="Times New Roman" w:hAnsi="Times New Roman" w:cs="Times New Roman"/>
          <w:b/>
          <w:bCs/>
          <w:sz w:val="24"/>
          <w:szCs w:val="24"/>
        </w:rPr>
        <w:t xml:space="preserve">Twitter user interest appears to stem from the doubling of the number of confirmed cases over a period of 3 days. </w:t>
      </w:r>
    </w:p>
    <w:p w14:paraId="2BE92643" w14:textId="33845522" w:rsidR="00517DFD" w:rsidRPr="00030980" w:rsidRDefault="00517DFD" w:rsidP="00517DFD">
      <w:pPr>
        <w:rPr>
          <w:rFonts w:ascii="Times New Roman" w:hAnsi="Times New Roman" w:cs="Times New Roman"/>
          <w:sz w:val="24"/>
          <w:szCs w:val="24"/>
        </w:rPr>
      </w:pPr>
      <w:r w:rsidRPr="00030980">
        <w:rPr>
          <w:rFonts w:ascii="Times New Roman" w:hAnsi="Times New Roman" w:cs="Times New Roman"/>
          <w:sz w:val="24"/>
          <w:szCs w:val="24"/>
        </w:rPr>
        <w:t>The median number of shares in Twitter is too low to warrant further analysis.</w:t>
      </w:r>
    </w:p>
    <w:p w14:paraId="77BCBCB5" w14:textId="5B370A3F" w:rsidR="00432BF8" w:rsidRDefault="00432BF8" w:rsidP="003D143F">
      <w:pPr>
        <w:pStyle w:val="Caption"/>
        <w:keepNext/>
        <w:jc w:val="center"/>
      </w:pPr>
      <w:r>
        <w:lastRenderedPageBreak/>
        <w:t xml:space="preserve">Figure </w:t>
      </w:r>
      <w:r>
        <w:fldChar w:fldCharType="begin"/>
      </w:r>
      <w:r>
        <w:instrText>SEQ Figure \* ARABIC</w:instrText>
      </w:r>
      <w:r>
        <w:fldChar w:fldCharType="separate"/>
      </w:r>
      <w:r w:rsidR="001F4CC7">
        <w:rPr>
          <w:noProof/>
        </w:rPr>
        <w:t>23</w:t>
      </w:r>
      <w:r>
        <w:fldChar w:fldCharType="end"/>
      </w:r>
      <w:r>
        <w:t>:</w:t>
      </w:r>
      <w:r w:rsidRPr="00272B24">
        <w:t>Twitter Shares Boxplot</w:t>
      </w:r>
    </w:p>
    <w:p w14:paraId="28CE8A34" w14:textId="18076134" w:rsidR="002764DA" w:rsidRDefault="00703EEC" w:rsidP="00432BF8">
      <w:pPr>
        <w:keepNext/>
      </w:pPr>
      <w:r>
        <w:rPr>
          <w:noProof/>
        </w:rPr>
        <w:drawing>
          <wp:inline distT="0" distB="0" distL="0" distR="0" wp14:anchorId="1CA8D447" wp14:editId="63F67D67">
            <wp:extent cx="4968240" cy="2929391"/>
            <wp:effectExtent l="152400" t="152400" r="365760" b="3663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9044" cy="29357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CBBA6" w14:textId="66EFA071" w:rsidR="00703EEC" w:rsidRDefault="00703EEC" w:rsidP="00615851">
      <w:pPr>
        <w:pStyle w:val="Heading4"/>
        <w:spacing w:after="60"/>
      </w:pPr>
      <w:r>
        <w:t>Likes by Topic - What do users find worthy showing any reaction at all?</w:t>
      </w:r>
    </w:p>
    <w:p w14:paraId="26A7B596" w14:textId="77777777" w:rsidR="00703EEC" w:rsidRPr="00432BF8" w:rsidRDefault="00703EEC" w:rsidP="00615851">
      <w:pPr>
        <w:spacing w:after="60" w:line="240" w:lineRule="auto"/>
        <w:jc w:val="both"/>
        <w:rPr>
          <w:rFonts w:ascii="Times New Roman" w:hAnsi="Times New Roman" w:cs="Times New Roman"/>
          <w:sz w:val="24"/>
          <w:szCs w:val="24"/>
        </w:rPr>
      </w:pPr>
      <w:r w:rsidRPr="00432BF8">
        <w:rPr>
          <w:rFonts w:ascii="Times New Roman" w:hAnsi="Times New Roman" w:cs="Times New Roman"/>
          <w:sz w:val="24"/>
          <w:szCs w:val="24"/>
        </w:rPr>
        <w:t xml:space="preserve">Twitter Likes peak on the same days as Twitter Shares: 04/15 and 04/18. </w:t>
      </w:r>
    </w:p>
    <w:p w14:paraId="0AEE03A7" w14:textId="6D8097DD" w:rsidR="00703EEC" w:rsidRPr="00432BF8" w:rsidRDefault="00703EEC" w:rsidP="00432BF8">
      <w:pPr>
        <w:spacing w:line="240" w:lineRule="auto"/>
        <w:jc w:val="both"/>
        <w:rPr>
          <w:rFonts w:ascii="Times New Roman" w:hAnsi="Times New Roman" w:cs="Times New Roman"/>
          <w:sz w:val="24"/>
          <w:szCs w:val="24"/>
        </w:rPr>
      </w:pPr>
      <w:r w:rsidRPr="00432BF8">
        <w:rPr>
          <w:rFonts w:ascii="Times New Roman" w:hAnsi="Times New Roman" w:cs="Times New Roman"/>
          <w:sz w:val="24"/>
          <w:szCs w:val="24"/>
        </w:rPr>
        <w:t xml:space="preserve">Twitter peaks public interest on 04/18, at 141 Likes, topic Dorms Outbreak:  as of </w:t>
      </w:r>
      <w:proofErr w:type="gramStart"/>
      <w:r w:rsidRPr="00432BF8">
        <w:rPr>
          <w:rFonts w:ascii="Times New Roman" w:hAnsi="Times New Roman" w:cs="Times New Roman"/>
          <w:sz w:val="24"/>
          <w:szCs w:val="24"/>
        </w:rPr>
        <w:t xml:space="preserve">18 </w:t>
      </w:r>
      <w:r w:rsidR="00432BF8">
        <w:rPr>
          <w:rFonts w:ascii="Times New Roman" w:hAnsi="Times New Roman" w:cs="Times New Roman"/>
          <w:sz w:val="24"/>
          <w:szCs w:val="24"/>
        </w:rPr>
        <w:t>A</w:t>
      </w:r>
      <w:r w:rsidRPr="00432BF8">
        <w:rPr>
          <w:rFonts w:ascii="Times New Roman" w:hAnsi="Times New Roman" w:cs="Times New Roman"/>
          <w:sz w:val="24"/>
          <w:szCs w:val="24"/>
        </w:rPr>
        <w:t>pr 2020</w:t>
      </w:r>
      <w:proofErr w:type="gramEnd"/>
      <w:r w:rsidRPr="00432BF8">
        <w:rPr>
          <w:rFonts w:ascii="Times New Roman" w:hAnsi="Times New Roman" w:cs="Times New Roman"/>
          <w:sz w:val="24"/>
          <w:szCs w:val="24"/>
        </w:rPr>
        <w:t xml:space="preserve"> 12pm we have preliminarily confirmed an additional 942 cases of covid-19 infection in </w:t>
      </w:r>
      <w:r w:rsidR="00432BF8">
        <w:rPr>
          <w:rFonts w:ascii="Times New Roman" w:hAnsi="Times New Roman" w:cs="Times New Roman"/>
          <w:sz w:val="24"/>
          <w:szCs w:val="24"/>
        </w:rPr>
        <w:t>S</w:t>
      </w:r>
      <w:r w:rsidRPr="00432BF8">
        <w:rPr>
          <w:rFonts w:ascii="Times New Roman" w:hAnsi="Times New Roman" w:cs="Times New Roman"/>
          <w:sz w:val="24"/>
          <w:szCs w:val="24"/>
        </w:rPr>
        <w:t>ingapore the vast majority of whom are work permit holders residing in foreign worker dormitories.</w:t>
      </w:r>
    </w:p>
    <w:p w14:paraId="680ECE12" w14:textId="117DB4C5" w:rsidR="00703EEC" w:rsidRPr="00432BF8" w:rsidRDefault="00703EEC" w:rsidP="00432BF8">
      <w:pPr>
        <w:spacing w:line="240" w:lineRule="auto"/>
        <w:jc w:val="both"/>
        <w:rPr>
          <w:rFonts w:ascii="Times New Roman" w:hAnsi="Times New Roman" w:cs="Times New Roman"/>
          <w:sz w:val="24"/>
          <w:szCs w:val="24"/>
        </w:rPr>
      </w:pPr>
      <w:r w:rsidRPr="00432BF8">
        <w:rPr>
          <w:rFonts w:ascii="Times New Roman" w:hAnsi="Times New Roman" w:cs="Times New Roman"/>
          <w:sz w:val="24"/>
          <w:szCs w:val="24"/>
        </w:rPr>
        <w:t xml:space="preserve">Three days earlier (04/15) is the second Twitter peak, at 137 Likes, under topic New Cases: as of </w:t>
      </w:r>
      <w:proofErr w:type="gramStart"/>
      <w:r w:rsidRPr="00432BF8">
        <w:rPr>
          <w:rFonts w:ascii="Times New Roman" w:hAnsi="Times New Roman" w:cs="Times New Roman"/>
          <w:sz w:val="24"/>
          <w:szCs w:val="24"/>
        </w:rPr>
        <w:t xml:space="preserve">15 </w:t>
      </w:r>
      <w:r w:rsidR="00432BF8">
        <w:rPr>
          <w:rFonts w:ascii="Times New Roman" w:hAnsi="Times New Roman" w:cs="Times New Roman"/>
          <w:sz w:val="24"/>
          <w:szCs w:val="24"/>
        </w:rPr>
        <w:t>A</w:t>
      </w:r>
      <w:r w:rsidRPr="00432BF8">
        <w:rPr>
          <w:rFonts w:ascii="Times New Roman" w:hAnsi="Times New Roman" w:cs="Times New Roman"/>
          <w:sz w:val="24"/>
          <w:szCs w:val="24"/>
        </w:rPr>
        <w:t>pr 2020</w:t>
      </w:r>
      <w:proofErr w:type="gramEnd"/>
      <w:r w:rsidRPr="00432BF8">
        <w:rPr>
          <w:rFonts w:ascii="Times New Roman" w:hAnsi="Times New Roman" w:cs="Times New Roman"/>
          <w:sz w:val="24"/>
          <w:szCs w:val="24"/>
        </w:rPr>
        <w:t xml:space="preserve"> 12pm we have confirmed and verified an additional 447 cases of covid-19 infection in </w:t>
      </w:r>
      <w:r w:rsidR="00432BF8">
        <w:rPr>
          <w:rFonts w:ascii="Times New Roman" w:hAnsi="Times New Roman" w:cs="Times New Roman"/>
          <w:sz w:val="24"/>
          <w:szCs w:val="24"/>
        </w:rPr>
        <w:t>S</w:t>
      </w:r>
      <w:r w:rsidRPr="00432BF8">
        <w:rPr>
          <w:rFonts w:ascii="Times New Roman" w:hAnsi="Times New Roman" w:cs="Times New Roman"/>
          <w:sz w:val="24"/>
          <w:szCs w:val="24"/>
        </w:rPr>
        <w:t>ingapore.</w:t>
      </w:r>
    </w:p>
    <w:p w14:paraId="68348E20" w14:textId="29F072C7" w:rsidR="00703EEC" w:rsidRPr="00432BF8" w:rsidRDefault="00703EEC" w:rsidP="00432BF8">
      <w:pPr>
        <w:spacing w:line="240" w:lineRule="auto"/>
        <w:jc w:val="both"/>
        <w:rPr>
          <w:rFonts w:ascii="Times New Roman" w:hAnsi="Times New Roman" w:cs="Times New Roman"/>
          <w:b/>
          <w:bCs/>
          <w:sz w:val="24"/>
          <w:szCs w:val="24"/>
        </w:rPr>
      </w:pPr>
      <w:r w:rsidRPr="00432BF8">
        <w:rPr>
          <w:rFonts w:ascii="Times New Roman" w:hAnsi="Times New Roman" w:cs="Times New Roman"/>
          <w:b/>
          <w:bCs/>
          <w:sz w:val="24"/>
          <w:szCs w:val="24"/>
        </w:rPr>
        <w:t>Twitter user interest appears to stem from the doubling of the number of confirmed cases over a period of 3 days.</w:t>
      </w:r>
    </w:p>
    <w:p w14:paraId="08700919" w14:textId="4D19BE87" w:rsidR="00703EEC" w:rsidRDefault="00703EEC" w:rsidP="00703EEC"/>
    <w:p w14:paraId="5FC5D9D0" w14:textId="77777777" w:rsidR="00432BF8" w:rsidRDefault="00703EEC" w:rsidP="00432BF8">
      <w:pPr>
        <w:keepNext/>
      </w:pPr>
      <w:r>
        <w:rPr>
          <w:noProof/>
        </w:rPr>
        <w:lastRenderedPageBreak/>
        <w:drawing>
          <wp:inline distT="0" distB="0" distL="0" distR="0" wp14:anchorId="37DFD0B4" wp14:editId="334CB921">
            <wp:extent cx="5943600" cy="3504565"/>
            <wp:effectExtent l="152400" t="152400" r="361950" b="362585"/>
            <wp:docPr id="30" name="Picture 11">
              <a:extLst xmlns:a="http://schemas.openxmlformats.org/drawingml/2006/main">
                <a:ext uri="{FF2B5EF4-FFF2-40B4-BE49-F238E27FC236}">
                  <a16:creationId xmlns:a16="http://schemas.microsoft.com/office/drawing/2014/main" id="{7615EE8C-9492-4949-8376-3C7384E70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615EE8C-9492-4949-8376-3C7384E700A9}"/>
                        </a:ext>
                      </a:extLst>
                    </pic:cNvPr>
                    <pic:cNvPicPr>
                      <a:picLocks noChangeAspect="1"/>
                    </pic:cNvPicPr>
                  </pic:nvPicPr>
                  <pic:blipFill>
                    <a:blip r:embed="rId56"/>
                    <a:stretch>
                      <a:fillRect/>
                    </a:stretch>
                  </pic:blipFill>
                  <pic:spPr>
                    <a:xfrm>
                      <a:off x="0" y="0"/>
                      <a:ext cx="5943600" cy="3504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994E" w14:textId="4C56F78C" w:rsidR="006629E6" w:rsidRPr="00432BF8" w:rsidRDefault="00432BF8" w:rsidP="00432BF8">
      <w:pPr>
        <w:pStyle w:val="Caption"/>
      </w:pPr>
      <w:r>
        <w:t xml:space="preserve">        Figure </w:t>
      </w:r>
      <w:r>
        <w:fldChar w:fldCharType="begin"/>
      </w:r>
      <w:r>
        <w:instrText>SEQ Figure \* ARABIC</w:instrText>
      </w:r>
      <w:r>
        <w:fldChar w:fldCharType="separate"/>
      </w:r>
      <w:r w:rsidR="001F4CC7">
        <w:rPr>
          <w:noProof/>
        </w:rPr>
        <w:t>24</w:t>
      </w:r>
      <w:r>
        <w:fldChar w:fldCharType="end"/>
      </w:r>
      <w:r>
        <w:t>:</w:t>
      </w:r>
      <w:r w:rsidRPr="00970A7A">
        <w:t>Twitter Likes by Topic</w:t>
      </w:r>
      <w:r w:rsidR="006629E6">
        <w:br w:type="page"/>
      </w:r>
    </w:p>
    <w:p w14:paraId="288AA791" w14:textId="4FC8D946" w:rsidR="006629E6" w:rsidRDefault="006629E6" w:rsidP="00615851">
      <w:pPr>
        <w:pStyle w:val="Heading2"/>
        <w:spacing w:after="60"/>
      </w:pPr>
      <w:bookmarkStart w:id="27" w:name="_Toc55841233"/>
      <w:r>
        <w:lastRenderedPageBreak/>
        <w:t>Is there a correlation between public health messaging and confirmed positivity rates?</w:t>
      </w:r>
      <w:bookmarkEnd w:id="27"/>
    </w:p>
    <w:p w14:paraId="6335439B" w14:textId="78B752B3" w:rsidR="006629E6" w:rsidRPr="00BC0826" w:rsidRDefault="00111326"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The objective of this question is to find a statistical relationship between the government </w:t>
      </w:r>
      <w:proofErr w:type="gramStart"/>
      <w:r w:rsidRPr="00BC0826">
        <w:rPr>
          <w:rFonts w:ascii="Times New Roman" w:hAnsi="Times New Roman" w:cs="Times New Roman"/>
          <w:sz w:val="24"/>
          <w:szCs w:val="24"/>
        </w:rPr>
        <w:t>officials</w:t>
      </w:r>
      <w:proofErr w:type="gramEnd"/>
      <w:r w:rsidRPr="00BC0826">
        <w:rPr>
          <w:rFonts w:ascii="Times New Roman" w:hAnsi="Times New Roman" w:cs="Times New Roman"/>
          <w:sz w:val="24"/>
          <w:szCs w:val="24"/>
        </w:rPr>
        <w:t xml:space="preserve"> choice of public messaging content and a (hopefully) downtrend in new infections within 14 days. </w:t>
      </w:r>
    </w:p>
    <w:p w14:paraId="0697F960" w14:textId="195E89AA" w:rsidR="00111326" w:rsidRPr="00BC0826" w:rsidRDefault="00111326"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We have executed two Pearson Correlation analysis based on information extracted from the posts: </w:t>
      </w:r>
      <w:r w:rsidRPr="00BC0826">
        <w:rPr>
          <w:rFonts w:ascii="Times New Roman" w:hAnsi="Times New Roman" w:cs="Times New Roman"/>
          <w:i/>
          <w:iCs/>
          <w:sz w:val="24"/>
          <w:szCs w:val="24"/>
        </w:rPr>
        <w:t>Topic Frequency vs Infection Trends</w:t>
      </w:r>
      <w:r w:rsidRPr="00BC0826">
        <w:rPr>
          <w:rFonts w:ascii="Times New Roman" w:hAnsi="Times New Roman" w:cs="Times New Roman"/>
          <w:sz w:val="24"/>
          <w:szCs w:val="24"/>
        </w:rPr>
        <w:t xml:space="preserve"> and </w:t>
      </w:r>
      <w:r w:rsidRPr="00BC0826">
        <w:rPr>
          <w:rFonts w:ascii="Times New Roman" w:hAnsi="Times New Roman" w:cs="Times New Roman"/>
          <w:i/>
          <w:iCs/>
          <w:sz w:val="24"/>
          <w:szCs w:val="24"/>
        </w:rPr>
        <w:t>Behavior Frequency vs Infection Trends</w:t>
      </w:r>
      <w:r w:rsidRPr="00BC0826">
        <w:rPr>
          <w:rFonts w:ascii="Times New Roman" w:hAnsi="Times New Roman" w:cs="Times New Roman"/>
          <w:sz w:val="24"/>
          <w:szCs w:val="24"/>
        </w:rPr>
        <w:t xml:space="preserve">. </w:t>
      </w:r>
    </w:p>
    <w:p w14:paraId="10C44F96" w14:textId="24A5D8D1" w:rsidR="00111326" w:rsidRDefault="00111326" w:rsidP="00615851">
      <w:pPr>
        <w:pStyle w:val="Heading3"/>
        <w:spacing w:after="60"/>
      </w:pPr>
      <w:bookmarkStart w:id="28" w:name="_Toc55841234"/>
      <w:r>
        <w:t>Topic Frequency vs Infections Trends</w:t>
      </w:r>
      <w:bookmarkEnd w:id="28"/>
      <w:r>
        <w:t xml:space="preserve"> </w:t>
      </w:r>
    </w:p>
    <w:p w14:paraId="3747D0D9" w14:textId="37781E10" w:rsidR="00111326" w:rsidRPr="00BC0826" w:rsidRDefault="00111326" w:rsidP="00615851">
      <w:pPr>
        <w:spacing w:after="60"/>
        <w:jc w:val="both"/>
        <w:rPr>
          <w:rFonts w:ascii="Times New Roman" w:hAnsi="Times New Roman" w:cs="Times New Roman"/>
          <w:sz w:val="24"/>
          <w:szCs w:val="24"/>
        </w:rPr>
      </w:pPr>
      <w:r w:rsidRPr="00BC0826">
        <w:rPr>
          <w:rFonts w:ascii="Times New Roman" w:hAnsi="Times New Roman" w:cs="Times New Roman"/>
          <w:sz w:val="24"/>
          <w:szCs w:val="24"/>
        </w:rPr>
        <w:t>Let’s first recall the list of topics identified in the dataset:</w:t>
      </w:r>
    </w:p>
    <w:p w14:paraId="1031E5A1" w14:textId="77777777" w:rsidR="00111326" w:rsidRDefault="00111326" w:rsidP="00111326">
      <w:pPr>
        <w:keepNext/>
      </w:pPr>
      <w:r w:rsidRPr="00111326">
        <w:rPr>
          <w:noProof/>
        </w:rPr>
        <w:drawing>
          <wp:inline distT="0" distB="0" distL="0" distR="0" wp14:anchorId="7A1BEA7B" wp14:editId="579A40A4">
            <wp:extent cx="5943600" cy="1333500"/>
            <wp:effectExtent l="152400" t="152400" r="323850" b="3429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0CCC62" w14:textId="2BD42166" w:rsidR="00111326" w:rsidRDefault="00111326" w:rsidP="00BC0826">
      <w:pPr>
        <w:pStyle w:val="Caption"/>
      </w:pPr>
      <w:r>
        <w:t xml:space="preserve">Figure </w:t>
      </w:r>
      <w:r>
        <w:fldChar w:fldCharType="begin"/>
      </w:r>
      <w:r>
        <w:instrText>SEQ Figure \* ARABIC</w:instrText>
      </w:r>
      <w:r>
        <w:fldChar w:fldCharType="separate"/>
      </w:r>
      <w:r w:rsidR="001F4CC7">
        <w:rPr>
          <w:noProof/>
        </w:rPr>
        <w:t>25</w:t>
      </w:r>
      <w:r>
        <w:fldChar w:fldCharType="end"/>
      </w:r>
      <w:r w:rsidR="00BC0826">
        <w:t>:</w:t>
      </w:r>
      <w:r>
        <w:t xml:space="preserve"> Post Topics Identified in the Social Media Dataset</w:t>
      </w:r>
    </w:p>
    <w:p w14:paraId="46B2CC92" w14:textId="77777777" w:rsidR="004E0E90" w:rsidRDefault="004E0E90" w:rsidP="00615851">
      <w:pPr>
        <w:pStyle w:val="Heading4"/>
        <w:spacing w:after="60"/>
      </w:pPr>
      <w:r>
        <w:t>Methodology - Investigating Relationships Between Post Topics and Infection Trends</w:t>
      </w:r>
    </w:p>
    <w:p w14:paraId="545EE4AA" w14:textId="77777777" w:rsidR="004E0E90" w:rsidRPr="00BC0826" w:rsidRDefault="004E0E90"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Facebook and Twitter Posts have been categorized by Topic. Case trends are a time series.</w:t>
      </w:r>
    </w:p>
    <w:p w14:paraId="57772F9D" w14:textId="78FBEABA" w:rsidR="004E0E90" w:rsidRPr="00BC0826" w:rsidRDefault="004E0E90"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We will use two metrics for Case Trends: </w:t>
      </w:r>
      <w:r w:rsidRPr="00BC0826">
        <w:rPr>
          <w:rFonts w:ascii="Times New Roman" w:hAnsi="Times New Roman" w:cs="Times New Roman"/>
          <w:b/>
          <w:bCs/>
          <w:i/>
          <w:iCs/>
          <w:sz w:val="24"/>
          <w:szCs w:val="24"/>
        </w:rPr>
        <w:t>Daily Average of New Cases</w:t>
      </w:r>
      <w:r w:rsidRPr="00BC0826">
        <w:rPr>
          <w:rFonts w:ascii="Times New Roman" w:hAnsi="Times New Roman" w:cs="Times New Roman"/>
          <w:sz w:val="24"/>
          <w:szCs w:val="24"/>
        </w:rPr>
        <w:t xml:space="preserve"> and the </w:t>
      </w:r>
      <w:r w:rsidRPr="00BC0826">
        <w:rPr>
          <w:rFonts w:ascii="Times New Roman" w:hAnsi="Times New Roman" w:cs="Times New Roman"/>
          <w:b/>
          <w:bCs/>
          <w:i/>
          <w:iCs/>
          <w:sz w:val="24"/>
          <w:szCs w:val="24"/>
        </w:rPr>
        <w:t>Average of Cases after 14 Days.</w:t>
      </w:r>
      <w:r w:rsidRPr="00BC0826">
        <w:rPr>
          <w:rFonts w:ascii="Times New Roman" w:hAnsi="Times New Roman" w:cs="Times New Roman"/>
          <w:sz w:val="24"/>
          <w:szCs w:val="24"/>
        </w:rPr>
        <w:t xml:space="preserve"> The second metric is the </w:t>
      </w:r>
      <w:r w:rsidRPr="00BC0826">
        <w:rPr>
          <w:rFonts w:ascii="Times New Roman" w:hAnsi="Times New Roman" w:cs="Times New Roman"/>
          <w:sz w:val="24"/>
          <w:szCs w:val="24"/>
          <w:u w:val="single"/>
        </w:rPr>
        <w:t>actual</w:t>
      </w:r>
      <w:r w:rsidRPr="00BC0826">
        <w:rPr>
          <w:rFonts w:ascii="Times New Roman" w:hAnsi="Times New Roman" w:cs="Times New Roman"/>
          <w:sz w:val="24"/>
          <w:szCs w:val="24"/>
        </w:rPr>
        <w:t xml:space="preserve"> number of infections 14 days after the date of the post, not a forecasted value. Both the daily cases and the 14-day offset are then averaged </w:t>
      </w:r>
      <w:r w:rsidRPr="00BC0826">
        <w:rPr>
          <w:rFonts w:ascii="Times New Roman" w:hAnsi="Times New Roman" w:cs="Times New Roman"/>
          <w:i/>
          <w:iCs/>
          <w:sz w:val="24"/>
          <w:szCs w:val="24"/>
        </w:rPr>
        <w:t>by month</w:t>
      </w:r>
      <w:r w:rsidRPr="00BC0826">
        <w:rPr>
          <w:rFonts w:ascii="Times New Roman" w:hAnsi="Times New Roman" w:cs="Times New Roman"/>
          <w:sz w:val="24"/>
          <w:szCs w:val="24"/>
        </w:rPr>
        <w:t>.</w:t>
      </w:r>
    </w:p>
    <w:p w14:paraId="126A7C6B" w14:textId="49D666BD" w:rsidR="004E0E90" w:rsidRPr="00BC0826" w:rsidRDefault="004E0E90"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We also calculate the frequency of each Topic in the posts as the Percentage of each topic to the Total Posts for each month. </w:t>
      </w:r>
    </w:p>
    <w:p w14:paraId="1A33DB4E" w14:textId="6A13BBCA" w:rsidR="004E0E90" w:rsidRPr="00BC0826" w:rsidRDefault="004E0E90"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We then calculate the </w:t>
      </w:r>
      <w:r w:rsidRPr="00BC0826">
        <w:rPr>
          <w:rFonts w:ascii="Times New Roman" w:hAnsi="Times New Roman" w:cs="Times New Roman"/>
          <w:i/>
          <w:iCs/>
          <w:sz w:val="24"/>
          <w:szCs w:val="24"/>
        </w:rPr>
        <w:t>Pearson Correlation</w:t>
      </w:r>
      <w:r w:rsidRPr="00BC0826">
        <w:rPr>
          <w:rFonts w:ascii="Times New Roman" w:hAnsi="Times New Roman" w:cs="Times New Roman"/>
          <w:sz w:val="24"/>
          <w:szCs w:val="24"/>
        </w:rPr>
        <w:t xml:space="preserve"> between the Cases and the Topic frequency rates by month in IBM SPSS. The Pearson R indicates the existence of a possible relationship between the variables, but not a cause-effect direction.</w:t>
      </w:r>
    </w:p>
    <w:p w14:paraId="2F3C2D5F" w14:textId="52710F49" w:rsidR="004E0E90" w:rsidRPr="00BC0826" w:rsidRDefault="004E0E90"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We will only note relationships where the absolute correlation is &gt;= 0.70. We don’t expect SSPS to flag any correlations as significant, due to the small sample size (6 months/observations).</w:t>
      </w:r>
    </w:p>
    <w:p w14:paraId="77EE035B" w14:textId="77777777" w:rsidR="006821FC" w:rsidRDefault="006821FC" w:rsidP="00615851">
      <w:pPr>
        <w:pStyle w:val="Heading4"/>
        <w:spacing w:after="60"/>
      </w:pPr>
      <w:r>
        <w:t>A word on Regression Modeling</w:t>
      </w:r>
    </w:p>
    <w:p w14:paraId="0103C235" w14:textId="77777777" w:rsidR="006821FC" w:rsidRPr="00BC0826" w:rsidRDefault="006821FC"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We will not run any Regression Modeling or Forecasting Models for this dataset. </w:t>
      </w:r>
    </w:p>
    <w:p w14:paraId="083E2062" w14:textId="77777777" w:rsidR="006821FC" w:rsidRPr="00BC0826" w:rsidRDefault="006821FC"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Forecasting infection rates is a complex subject in the domain of Epidemiology and relies on specialized multi-variable predictive models outside the scope of this project.</w:t>
      </w:r>
    </w:p>
    <w:p w14:paraId="3060B71F" w14:textId="4DB33FD9" w:rsidR="00111326" w:rsidRPr="00BC0826" w:rsidRDefault="006821FC"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For our purposes, we will look at simple correlations and how government officials used social media to educate the public, and w</w:t>
      </w:r>
      <w:r w:rsidR="00BC0826" w:rsidRPr="00BC0826">
        <w:rPr>
          <w:rFonts w:ascii="Times New Roman" w:hAnsi="Times New Roman" w:cs="Times New Roman"/>
          <w:sz w:val="24"/>
          <w:szCs w:val="24"/>
        </w:rPr>
        <w:t>h</w:t>
      </w:r>
      <w:r w:rsidRPr="00BC0826">
        <w:rPr>
          <w:rFonts w:ascii="Times New Roman" w:hAnsi="Times New Roman" w:cs="Times New Roman"/>
          <w:sz w:val="24"/>
          <w:szCs w:val="24"/>
        </w:rPr>
        <w:t>ether or not their choices correlate to the infection trends in the subsequent 14 days.</w:t>
      </w:r>
    </w:p>
    <w:p w14:paraId="25B8C824" w14:textId="3CE2C726" w:rsidR="006821FC" w:rsidRDefault="006821FC" w:rsidP="006821FC"/>
    <w:p w14:paraId="28F03415" w14:textId="77777777" w:rsidR="006821FC" w:rsidRDefault="006821FC" w:rsidP="00615851">
      <w:pPr>
        <w:pStyle w:val="Heading4"/>
        <w:spacing w:after="60"/>
      </w:pPr>
      <w:r>
        <w:lastRenderedPageBreak/>
        <w:t>Correlation Analysis - Avg Daily Cases vs Topic Percentages</w:t>
      </w:r>
    </w:p>
    <w:p w14:paraId="220ADF93" w14:textId="77777777" w:rsidR="006821FC" w:rsidRPr="00BC0826" w:rsidRDefault="006821FC"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The high number of Twitter posts dilutes the topic frequencies across both platforms.</w:t>
      </w:r>
    </w:p>
    <w:p w14:paraId="62FECDE0" w14:textId="29F72F11" w:rsidR="006821FC" w:rsidRPr="00BC0826" w:rsidRDefault="006821FC"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Correlation Analysis was executed for Facebook posts only. Twitter Posts are not as </w:t>
      </w:r>
      <w:r w:rsidR="00BC0826" w:rsidRPr="00BC0826">
        <w:rPr>
          <w:rFonts w:ascii="Times New Roman" w:hAnsi="Times New Roman" w:cs="Times New Roman"/>
          <w:sz w:val="24"/>
          <w:szCs w:val="24"/>
        </w:rPr>
        <w:t>detailed and</w:t>
      </w:r>
      <w:r w:rsidRPr="00BC0826">
        <w:rPr>
          <w:rFonts w:ascii="Times New Roman" w:hAnsi="Times New Roman" w:cs="Times New Roman"/>
          <w:sz w:val="24"/>
          <w:szCs w:val="24"/>
        </w:rPr>
        <w:t xml:space="preserve"> have negligible response rates.</w:t>
      </w:r>
    </w:p>
    <w:p w14:paraId="489E0D7D" w14:textId="77777777" w:rsidR="006821FC" w:rsidRDefault="006821FC" w:rsidP="006821FC">
      <w:pPr>
        <w:keepNext/>
      </w:pPr>
      <w:r w:rsidRPr="006821FC">
        <w:rPr>
          <w:noProof/>
        </w:rPr>
        <w:drawing>
          <wp:inline distT="0" distB="0" distL="0" distR="0" wp14:anchorId="54092C41" wp14:editId="0F458352">
            <wp:extent cx="6666390" cy="7086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96637" cy="711875"/>
                    </a:xfrm>
                    <a:prstGeom prst="rect">
                      <a:avLst/>
                    </a:prstGeom>
                    <a:noFill/>
                    <a:ln>
                      <a:noFill/>
                    </a:ln>
                  </pic:spPr>
                </pic:pic>
              </a:graphicData>
            </a:graphic>
          </wp:inline>
        </w:drawing>
      </w:r>
    </w:p>
    <w:p w14:paraId="53572BEF" w14:textId="7902119D" w:rsidR="00277C68" w:rsidRDefault="006821FC" w:rsidP="003D143F">
      <w:pPr>
        <w:pStyle w:val="Caption"/>
        <w:jc w:val="right"/>
      </w:pPr>
      <w:r>
        <w:t xml:space="preserve">Figure </w:t>
      </w:r>
      <w:r>
        <w:fldChar w:fldCharType="begin"/>
      </w:r>
      <w:r>
        <w:instrText>SEQ Figure \* ARABIC</w:instrText>
      </w:r>
      <w:r>
        <w:fldChar w:fldCharType="separate"/>
      </w:r>
      <w:r w:rsidR="001F4CC7">
        <w:rPr>
          <w:noProof/>
        </w:rPr>
        <w:t>26</w:t>
      </w:r>
      <w:r>
        <w:fldChar w:fldCharType="end"/>
      </w:r>
      <w:r w:rsidR="00BC0826">
        <w:t>:</w:t>
      </w:r>
      <w:r>
        <w:t xml:space="preserve"> Input variables for Topics vs Cases Correlation Analysis</w:t>
      </w:r>
    </w:p>
    <w:p w14:paraId="17885A4A" w14:textId="50F147AA" w:rsidR="006821FC" w:rsidRPr="00BC0826" w:rsidRDefault="006821FC"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SPSS software did not find any strong correlations (&gt;= 0.70) between any of the topics and the average number of infections after 14 days. </w:t>
      </w:r>
    </w:p>
    <w:p w14:paraId="64FC7EE7" w14:textId="2C1C8D54" w:rsidR="006821FC" w:rsidRPr="00BC0826" w:rsidRDefault="006821FC"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The software found two strong correlations between </w:t>
      </w:r>
      <w:r w:rsidRPr="00BC0826">
        <w:rPr>
          <w:rFonts w:ascii="Times New Roman" w:hAnsi="Times New Roman" w:cs="Times New Roman"/>
          <w:i/>
          <w:iCs/>
          <w:sz w:val="24"/>
          <w:szCs w:val="24"/>
        </w:rPr>
        <w:t>Avg Daily Cases</w:t>
      </w:r>
      <w:r w:rsidRPr="00BC0826">
        <w:rPr>
          <w:rFonts w:ascii="Times New Roman" w:hAnsi="Times New Roman" w:cs="Times New Roman"/>
          <w:sz w:val="24"/>
          <w:szCs w:val="24"/>
        </w:rPr>
        <w:t xml:space="preserve"> and </w:t>
      </w:r>
      <w:r w:rsidRPr="00BC0826">
        <w:rPr>
          <w:rFonts w:ascii="Times New Roman" w:hAnsi="Times New Roman" w:cs="Times New Roman"/>
          <w:i/>
          <w:iCs/>
          <w:sz w:val="24"/>
          <w:szCs w:val="24"/>
        </w:rPr>
        <w:t xml:space="preserve">Precautions </w:t>
      </w:r>
      <w:r w:rsidRPr="00BC0826">
        <w:rPr>
          <w:rFonts w:ascii="Times New Roman" w:hAnsi="Times New Roman" w:cs="Times New Roman"/>
          <w:sz w:val="24"/>
          <w:szCs w:val="24"/>
        </w:rPr>
        <w:t xml:space="preserve">(R = 0.712) and </w:t>
      </w:r>
      <w:r w:rsidRPr="00BC0826">
        <w:rPr>
          <w:rFonts w:ascii="Times New Roman" w:hAnsi="Times New Roman" w:cs="Times New Roman"/>
          <w:i/>
          <w:iCs/>
          <w:sz w:val="24"/>
          <w:szCs w:val="24"/>
        </w:rPr>
        <w:t>Avg Daily Cases</w:t>
      </w:r>
      <w:r w:rsidRPr="00BC0826">
        <w:rPr>
          <w:rFonts w:ascii="Times New Roman" w:hAnsi="Times New Roman" w:cs="Times New Roman"/>
          <w:sz w:val="24"/>
          <w:szCs w:val="24"/>
        </w:rPr>
        <w:t xml:space="preserve"> and </w:t>
      </w:r>
      <w:r w:rsidRPr="00BC0826">
        <w:rPr>
          <w:rFonts w:ascii="Times New Roman" w:hAnsi="Times New Roman" w:cs="Times New Roman"/>
          <w:i/>
          <w:iCs/>
          <w:sz w:val="24"/>
          <w:szCs w:val="24"/>
        </w:rPr>
        <w:t>Lifting Restrictions</w:t>
      </w:r>
      <w:r w:rsidRPr="00BC0826">
        <w:rPr>
          <w:rFonts w:ascii="Times New Roman" w:hAnsi="Times New Roman" w:cs="Times New Roman"/>
          <w:sz w:val="24"/>
          <w:szCs w:val="24"/>
        </w:rPr>
        <w:t xml:space="preserve"> (0.70). Scatter plots are provided for illustration.</w:t>
      </w:r>
    </w:p>
    <w:p w14:paraId="5A1F2B2E" w14:textId="4FF2C388" w:rsidR="006821FC" w:rsidRPr="00BC0826" w:rsidRDefault="006821FC" w:rsidP="006821FC">
      <w:pPr>
        <w:rPr>
          <w:rFonts w:ascii="Times New Roman" w:hAnsi="Times New Roman" w:cs="Times New Roman"/>
          <w:b/>
          <w:bCs/>
          <w:sz w:val="24"/>
          <w:szCs w:val="24"/>
        </w:rPr>
      </w:pPr>
      <w:r w:rsidRPr="00BC0826">
        <w:rPr>
          <w:rFonts w:ascii="Times New Roman" w:hAnsi="Times New Roman" w:cs="Times New Roman"/>
          <w:b/>
          <w:bCs/>
          <w:sz w:val="24"/>
          <w:szCs w:val="24"/>
        </w:rPr>
        <w:t xml:space="preserve">These correlations most likely indicate that the MOH officials increase the frequency of </w:t>
      </w:r>
      <w:r w:rsidRPr="00BC0826">
        <w:rPr>
          <w:rFonts w:ascii="Times New Roman" w:hAnsi="Times New Roman" w:cs="Times New Roman"/>
          <w:b/>
          <w:bCs/>
          <w:i/>
          <w:iCs/>
          <w:sz w:val="24"/>
          <w:szCs w:val="24"/>
        </w:rPr>
        <w:t>Precautions</w:t>
      </w:r>
      <w:r w:rsidRPr="00BC0826">
        <w:rPr>
          <w:rFonts w:ascii="Times New Roman" w:hAnsi="Times New Roman" w:cs="Times New Roman"/>
          <w:b/>
          <w:bCs/>
          <w:sz w:val="24"/>
          <w:szCs w:val="24"/>
        </w:rPr>
        <w:t xml:space="preserve"> messages as the cases are climbing, and decrease them as infections rates drop.</w:t>
      </w:r>
    </w:p>
    <w:p w14:paraId="28FAFEDF" w14:textId="6236D5A9" w:rsidR="00BC0826" w:rsidRDefault="00BC0826" w:rsidP="00BC0826">
      <w:pPr>
        <w:pStyle w:val="Caption"/>
        <w:keepNext/>
      </w:pPr>
      <w:r>
        <w:t xml:space="preserve">Figure </w:t>
      </w:r>
      <w:r>
        <w:fldChar w:fldCharType="begin"/>
      </w:r>
      <w:r>
        <w:instrText>SEQ Figure \* ARABIC</w:instrText>
      </w:r>
      <w:r>
        <w:fldChar w:fldCharType="separate"/>
      </w:r>
      <w:r w:rsidR="001F4CC7">
        <w:rPr>
          <w:noProof/>
        </w:rPr>
        <w:t>27</w:t>
      </w:r>
      <w:r>
        <w:fldChar w:fldCharType="end"/>
      </w:r>
      <w:r>
        <w:t>:</w:t>
      </w:r>
      <w:r w:rsidRPr="00480698">
        <w:t xml:space="preserve"> Topics vs Cases Correlation - SPSS Output</w:t>
      </w:r>
    </w:p>
    <w:p w14:paraId="4D7A4AE5" w14:textId="77777777" w:rsidR="006821FC" w:rsidRDefault="006821FC" w:rsidP="006821FC">
      <w:pPr>
        <w:keepNext/>
      </w:pPr>
      <w:r w:rsidRPr="006821FC">
        <w:rPr>
          <w:noProof/>
        </w:rPr>
        <w:drawing>
          <wp:inline distT="0" distB="0" distL="0" distR="0" wp14:anchorId="7A771063" wp14:editId="73F5E422">
            <wp:extent cx="5943600" cy="800735"/>
            <wp:effectExtent l="152400" t="133350" r="342900" b="3422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800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4413BF" w14:textId="737D2D86" w:rsidR="006821FC" w:rsidRDefault="00BC0826" w:rsidP="006821FC">
      <w:pPr>
        <w:pStyle w:val="Caption"/>
      </w:pPr>
      <w:r>
        <w:t xml:space="preserve">         </w:t>
      </w:r>
    </w:p>
    <w:p w14:paraId="0D5F95BB" w14:textId="26FFCCA0" w:rsidR="006821FC" w:rsidRDefault="006821FC" w:rsidP="006821FC"/>
    <w:p w14:paraId="65ACCAD4" w14:textId="77777777" w:rsidR="006821FC" w:rsidRDefault="006821FC" w:rsidP="006821FC">
      <w:pPr>
        <w:keepNext/>
      </w:pPr>
      <w:r>
        <w:rPr>
          <w:noProof/>
        </w:rPr>
        <w:drawing>
          <wp:inline distT="0" distB="0" distL="0" distR="0" wp14:anchorId="565485E3" wp14:editId="1C6203E3">
            <wp:extent cx="5113020" cy="2133600"/>
            <wp:effectExtent l="0" t="0" r="11430" b="0"/>
            <wp:docPr id="31" name="Chart 31">
              <a:extLst xmlns:a="http://schemas.openxmlformats.org/drawingml/2006/main">
                <a:ext uri="{FF2B5EF4-FFF2-40B4-BE49-F238E27FC236}">
                  <a16:creationId xmlns:a16="http://schemas.microsoft.com/office/drawing/2014/main" id="{BB6A4456-3C09-44AF-A48F-4F0ABA40EC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E59D79D" w14:textId="5310D547" w:rsidR="006821FC" w:rsidRDefault="006821FC" w:rsidP="006821FC">
      <w:pPr>
        <w:pStyle w:val="Caption"/>
      </w:pPr>
      <w:r>
        <w:t xml:space="preserve">Figure </w:t>
      </w:r>
      <w:r>
        <w:fldChar w:fldCharType="begin"/>
      </w:r>
      <w:r>
        <w:instrText>SEQ Figure \* ARABIC</w:instrText>
      </w:r>
      <w:r>
        <w:fldChar w:fldCharType="separate"/>
      </w:r>
      <w:r w:rsidR="001F4CC7">
        <w:rPr>
          <w:noProof/>
        </w:rPr>
        <w:t>28</w:t>
      </w:r>
      <w:r>
        <w:fldChar w:fldCharType="end"/>
      </w:r>
      <w:r w:rsidR="00BC0826">
        <w:t>:</w:t>
      </w:r>
      <w:r>
        <w:t xml:space="preserve"> Avg Daily Cases vs Precautions Topic Post Frequency</w:t>
      </w:r>
    </w:p>
    <w:p w14:paraId="52A4CB01" w14:textId="77777777" w:rsidR="006821FC" w:rsidRDefault="006821FC" w:rsidP="006821FC">
      <w:pPr>
        <w:keepNext/>
      </w:pPr>
      <w:r>
        <w:rPr>
          <w:noProof/>
        </w:rPr>
        <w:lastRenderedPageBreak/>
        <w:drawing>
          <wp:inline distT="0" distB="0" distL="0" distR="0" wp14:anchorId="0CCEB5FB" wp14:editId="02686FFA">
            <wp:extent cx="5143500" cy="2758440"/>
            <wp:effectExtent l="0" t="0" r="0" b="3810"/>
            <wp:docPr id="129" name="Chart 129">
              <a:extLst xmlns:a="http://schemas.openxmlformats.org/drawingml/2006/main">
                <a:ext uri="{FF2B5EF4-FFF2-40B4-BE49-F238E27FC236}">
                  <a16:creationId xmlns:a16="http://schemas.microsoft.com/office/drawing/2014/main" id="{96F1E034-A4A1-4D8E-BD67-86B32F7042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2A4B4E8" w14:textId="436D673C" w:rsidR="006821FC" w:rsidRDefault="006821FC" w:rsidP="00BC0826">
      <w:pPr>
        <w:pStyle w:val="Caption"/>
      </w:pPr>
      <w:r>
        <w:t xml:space="preserve">Figure </w:t>
      </w:r>
      <w:r>
        <w:fldChar w:fldCharType="begin"/>
      </w:r>
      <w:r>
        <w:instrText>SEQ Figure \* ARABIC</w:instrText>
      </w:r>
      <w:r>
        <w:fldChar w:fldCharType="separate"/>
      </w:r>
      <w:r w:rsidR="001F4CC7">
        <w:rPr>
          <w:noProof/>
        </w:rPr>
        <w:t>29</w:t>
      </w:r>
      <w:r>
        <w:fldChar w:fldCharType="end"/>
      </w:r>
      <w:r w:rsidR="00BC0826">
        <w:t>:</w:t>
      </w:r>
      <w:r>
        <w:t xml:space="preserve"> </w:t>
      </w:r>
      <w:r w:rsidRPr="00AB5E7B">
        <w:t xml:space="preserve">Avg Daily Cases vs </w:t>
      </w:r>
      <w:r>
        <w:t>Lift Restrictions</w:t>
      </w:r>
      <w:r w:rsidRPr="00AB5E7B">
        <w:t xml:space="preserve"> Topic Post Frequency</w:t>
      </w:r>
    </w:p>
    <w:p w14:paraId="4EDD4BD6" w14:textId="1AB32244" w:rsidR="00E2721A" w:rsidRDefault="00E2721A" w:rsidP="00E2721A"/>
    <w:p w14:paraId="65365627" w14:textId="3007D355" w:rsidR="00E2721A" w:rsidRDefault="00E2721A" w:rsidP="00E2721A">
      <w:r>
        <w:t xml:space="preserve">The graphic below plots the topic frequency every month vs the new infection trends. </w:t>
      </w:r>
    </w:p>
    <w:p w14:paraId="46567014" w14:textId="108CB574" w:rsidR="00E2721A" w:rsidRPr="00E2721A" w:rsidRDefault="00E2721A" w:rsidP="00E2721A">
      <w:pPr>
        <w:numPr>
          <w:ilvl w:val="0"/>
          <w:numId w:val="14"/>
        </w:numPr>
      </w:pPr>
      <w:r w:rsidRPr="00E2721A">
        <w:t xml:space="preserve">Most emphasized topic is </w:t>
      </w:r>
      <w:r w:rsidRPr="00E2721A">
        <w:rPr>
          <w:i/>
          <w:iCs/>
        </w:rPr>
        <w:t>Dorm Outbreaks</w:t>
      </w:r>
      <w:r w:rsidRPr="00E2721A">
        <w:t xml:space="preserve">.  Despite the </w:t>
      </w:r>
      <w:r>
        <w:t xml:space="preserve">mathematical </w:t>
      </w:r>
      <w:r w:rsidRPr="00E2721A">
        <w:t xml:space="preserve">correlation, </w:t>
      </w:r>
      <w:r w:rsidRPr="00E2721A">
        <w:rPr>
          <w:i/>
          <w:iCs/>
        </w:rPr>
        <w:t>Precautions</w:t>
      </w:r>
      <w:r w:rsidRPr="00E2721A">
        <w:t xml:space="preserve"> and </w:t>
      </w:r>
      <w:r w:rsidRPr="00E2721A">
        <w:rPr>
          <w:i/>
          <w:iCs/>
        </w:rPr>
        <w:t>Lift Restrictions</w:t>
      </w:r>
      <w:r w:rsidRPr="00E2721A">
        <w:t xml:space="preserve"> frequencies are too low to draw any conclusions.</w:t>
      </w:r>
    </w:p>
    <w:p w14:paraId="374335ED" w14:textId="77777777" w:rsidR="00E2721A" w:rsidRPr="00E2721A" w:rsidRDefault="00E2721A" w:rsidP="00E2721A"/>
    <w:p w14:paraId="7D865708" w14:textId="1CD1710F" w:rsidR="008F5537" w:rsidRDefault="00F5255E" w:rsidP="008F5537">
      <w:pPr>
        <w:keepNext/>
      </w:pPr>
      <w:r>
        <w:rPr>
          <w:noProof/>
        </w:rPr>
        <w:drawing>
          <wp:inline distT="0" distB="0" distL="0" distR="0" wp14:anchorId="29EB0E76" wp14:editId="3E00ACE1">
            <wp:extent cx="5943600" cy="3246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32BC3E8" w14:textId="64F532A5" w:rsidR="008F5537" w:rsidRDefault="008F5537" w:rsidP="008F5537">
      <w:pPr>
        <w:pStyle w:val="Caption"/>
      </w:pPr>
      <w:r>
        <w:t xml:space="preserve">Figure </w:t>
      </w:r>
      <w:r>
        <w:fldChar w:fldCharType="begin"/>
      </w:r>
      <w:r>
        <w:instrText>SEQ Figure \* ARABIC</w:instrText>
      </w:r>
      <w:r>
        <w:fldChar w:fldCharType="separate"/>
      </w:r>
      <w:r w:rsidR="001F4CC7">
        <w:rPr>
          <w:noProof/>
        </w:rPr>
        <w:t>30</w:t>
      </w:r>
      <w:r>
        <w:fldChar w:fldCharType="end"/>
      </w:r>
      <w:r>
        <w:t xml:space="preserve"> Topic Frequency vs Infection Trends</w:t>
      </w:r>
      <w:r w:rsidR="00F5255E">
        <w:t xml:space="preserve"> – Facebook Posts</w:t>
      </w:r>
    </w:p>
    <w:p w14:paraId="613150F7" w14:textId="77777777" w:rsidR="008F5537" w:rsidRPr="008F5537" w:rsidRDefault="008F5537" w:rsidP="008F5537"/>
    <w:p w14:paraId="1EFB6063" w14:textId="44239F5A" w:rsidR="00DE1E48" w:rsidRDefault="00DE1E48" w:rsidP="00615851">
      <w:pPr>
        <w:pStyle w:val="Heading3"/>
        <w:spacing w:after="60"/>
      </w:pPr>
      <w:bookmarkStart w:id="29" w:name="_Toc55841235"/>
      <w:r>
        <w:t>Behavior Frequency vs Infections Trends</w:t>
      </w:r>
      <w:bookmarkEnd w:id="29"/>
      <w:r>
        <w:t xml:space="preserve"> </w:t>
      </w:r>
    </w:p>
    <w:p w14:paraId="018CB319" w14:textId="4CAD97EE" w:rsidR="00DE1E48" w:rsidRPr="00BC0826" w:rsidRDefault="00DE1E48"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Under the </w:t>
      </w:r>
      <w:r w:rsidRPr="00BC0826">
        <w:rPr>
          <w:rFonts w:ascii="Times New Roman" w:hAnsi="Times New Roman" w:cs="Times New Roman"/>
          <w:i/>
          <w:iCs/>
          <w:sz w:val="24"/>
          <w:szCs w:val="24"/>
        </w:rPr>
        <w:t>Precautions</w:t>
      </w:r>
      <w:r w:rsidRPr="00BC0826">
        <w:rPr>
          <w:rFonts w:ascii="Times New Roman" w:hAnsi="Times New Roman" w:cs="Times New Roman"/>
          <w:sz w:val="24"/>
          <w:szCs w:val="24"/>
        </w:rPr>
        <w:t xml:space="preserve"> topic, there are multiple behaviors that are either encouraged or discouraged in the social media posts. These behaviors were identified by keyword match on all posts. </w:t>
      </w:r>
    </w:p>
    <w:p w14:paraId="4B9A8821" w14:textId="0CEDC7C2" w:rsidR="00DE1E48" w:rsidRPr="00BC0826" w:rsidRDefault="00DE1E48" w:rsidP="00BC0826">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We then calculate the percentage of posts containing references to each behavior. We use SPSS to calculate the Pearson correlation between each behavior and the Daily New Cases Average and the Average of New Cases 14 days after each post. These are the same measures described for the Topic Correlation Analysis.</w:t>
      </w:r>
    </w:p>
    <w:p w14:paraId="667A4F35" w14:textId="77777777" w:rsidR="00DE1E48" w:rsidRDefault="00DE1E48" w:rsidP="00DE1E48">
      <w:pPr>
        <w:keepNext/>
      </w:pPr>
      <w:r w:rsidRPr="00DE1E48">
        <w:rPr>
          <w:noProof/>
        </w:rPr>
        <w:drawing>
          <wp:inline distT="0" distB="0" distL="0" distR="0" wp14:anchorId="5ABA785D" wp14:editId="73B62F91">
            <wp:extent cx="5943600" cy="1329690"/>
            <wp:effectExtent l="76200" t="76200" r="133350" b="137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090CD" w14:textId="39B5BFF0" w:rsidR="00DE1E48" w:rsidRDefault="00DE1E48" w:rsidP="00BC0826">
      <w:pPr>
        <w:pStyle w:val="Caption"/>
      </w:pPr>
      <w:r>
        <w:t xml:space="preserve">Figure </w:t>
      </w:r>
      <w:r>
        <w:fldChar w:fldCharType="begin"/>
      </w:r>
      <w:r>
        <w:instrText>SEQ Figure \* ARABIC</w:instrText>
      </w:r>
      <w:r>
        <w:fldChar w:fldCharType="separate"/>
      </w:r>
      <w:r w:rsidR="001F4CC7">
        <w:rPr>
          <w:noProof/>
        </w:rPr>
        <w:t>31</w:t>
      </w:r>
      <w:r>
        <w:fldChar w:fldCharType="end"/>
      </w:r>
      <w:r w:rsidR="00BC0826">
        <w:t>:</w:t>
      </w:r>
      <w:r>
        <w:t xml:space="preserve"> Behaviors identified in the posts</w:t>
      </w:r>
    </w:p>
    <w:p w14:paraId="076DF0F7" w14:textId="77777777" w:rsidR="00350915" w:rsidRPr="00350915" w:rsidRDefault="00350915" w:rsidP="00615851">
      <w:pPr>
        <w:pStyle w:val="Heading4"/>
        <w:spacing w:after="60"/>
      </w:pPr>
      <w:r w:rsidRPr="00350915">
        <w:t>A word on behavior changes</w:t>
      </w:r>
    </w:p>
    <w:p w14:paraId="1FC1E26A" w14:textId="400E09C1" w:rsidR="00350915" w:rsidRPr="00BC0826" w:rsidRDefault="00350915" w:rsidP="00615851">
      <w:pPr>
        <w:spacing w:after="60"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Based on the datasets used in this project, it is not possible to evaluate if individuals have </w:t>
      </w:r>
      <w:r w:rsidRPr="00BC0826">
        <w:rPr>
          <w:rFonts w:ascii="Times New Roman" w:hAnsi="Times New Roman" w:cs="Times New Roman"/>
          <w:sz w:val="24"/>
          <w:szCs w:val="24"/>
          <w:u w:val="single"/>
        </w:rPr>
        <w:t>actually altered</w:t>
      </w:r>
      <w:r w:rsidRPr="00BC0826">
        <w:rPr>
          <w:rFonts w:ascii="Times New Roman" w:hAnsi="Times New Roman" w:cs="Times New Roman"/>
          <w:sz w:val="24"/>
          <w:szCs w:val="24"/>
        </w:rPr>
        <w:t xml:space="preserve"> their behavior in response to educational messages issued by the MOH. </w:t>
      </w:r>
    </w:p>
    <w:p w14:paraId="6C17B633" w14:textId="09A816F0" w:rsidR="00350915" w:rsidRPr="00BC0826" w:rsidRDefault="00350915" w:rsidP="00577C90">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For instance, we don’t have any data on how many people stopped leaving their homes or started wearing masks outside. Our only indication of behavior changes is the </w:t>
      </w:r>
      <w:r w:rsidRPr="00BC0826">
        <w:rPr>
          <w:rFonts w:ascii="Times New Roman" w:hAnsi="Times New Roman" w:cs="Times New Roman"/>
          <w:sz w:val="24"/>
          <w:szCs w:val="24"/>
          <w:u w:val="single"/>
        </w:rPr>
        <w:t>number of new infections</w:t>
      </w:r>
      <w:r w:rsidRPr="00BC0826">
        <w:rPr>
          <w:rFonts w:ascii="Times New Roman" w:hAnsi="Times New Roman" w:cs="Times New Roman"/>
          <w:sz w:val="24"/>
          <w:szCs w:val="24"/>
        </w:rPr>
        <w:t>.</w:t>
      </w:r>
    </w:p>
    <w:p w14:paraId="64B5BD7C" w14:textId="77777777" w:rsidR="00350915" w:rsidRPr="00BC0826" w:rsidRDefault="00350915" w:rsidP="00577C90">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 xml:space="preserve">However, it’s worth noticing that changes in the new infection trends are due to many outside factors, ranging from increases in testing to closing of international borders. </w:t>
      </w:r>
    </w:p>
    <w:p w14:paraId="4EEDB4E8" w14:textId="24F3B683" w:rsidR="00350915" w:rsidRPr="00577C90" w:rsidRDefault="00350915" w:rsidP="00577C90">
      <w:pPr>
        <w:spacing w:line="240" w:lineRule="auto"/>
        <w:jc w:val="both"/>
        <w:rPr>
          <w:rFonts w:ascii="Times New Roman" w:hAnsi="Times New Roman" w:cs="Times New Roman"/>
          <w:sz w:val="24"/>
          <w:szCs w:val="24"/>
        </w:rPr>
      </w:pPr>
      <w:r w:rsidRPr="00BC0826">
        <w:rPr>
          <w:rFonts w:ascii="Times New Roman" w:hAnsi="Times New Roman" w:cs="Times New Roman"/>
          <w:sz w:val="24"/>
          <w:szCs w:val="24"/>
        </w:rPr>
        <w:t>All those factors may be documented on social media, but the social media content should not be viewed as a cause for changes originated by government mandates.</w:t>
      </w:r>
    </w:p>
    <w:p w14:paraId="2144C573" w14:textId="34AD8799" w:rsidR="00350915" w:rsidRDefault="00350915" w:rsidP="00615851">
      <w:pPr>
        <w:pStyle w:val="Heading4"/>
        <w:spacing w:after="60"/>
      </w:pPr>
      <w:r>
        <w:t>Correlation Analysis - Avg Daily Cases vs Behavior Messaging Frequency</w:t>
      </w:r>
    </w:p>
    <w:p w14:paraId="2900E051" w14:textId="473F2477" w:rsidR="0023439B" w:rsidRPr="00577C90" w:rsidRDefault="0023439B" w:rsidP="00615851">
      <w:pPr>
        <w:spacing w:after="60" w:line="240" w:lineRule="auto"/>
        <w:jc w:val="both"/>
        <w:rPr>
          <w:rFonts w:ascii="Times New Roman" w:hAnsi="Times New Roman" w:cs="Times New Roman"/>
          <w:sz w:val="24"/>
          <w:szCs w:val="24"/>
        </w:rPr>
      </w:pPr>
      <w:r w:rsidRPr="00577C90">
        <w:rPr>
          <w:rFonts w:ascii="Times New Roman" w:hAnsi="Times New Roman" w:cs="Times New Roman"/>
          <w:sz w:val="24"/>
          <w:szCs w:val="24"/>
        </w:rPr>
        <w:t>We will Facebook data for frequency and correlation analysis. There is a much larger number of Twitter posts, because of the 250-character message size, and the higher number of posts dilutes the rate calculations.</w:t>
      </w:r>
    </w:p>
    <w:p w14:paraId="21AA5BB2" w14:textId="77777777" w:rsidR="0023439B" w:rsidRPr="00577C90" w:rsidRDefault="0023439B"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Even though the MOH post to social media every day, emphasis on </w:t>
      </w:r>
      <w:r w:rsidRPr="00577C90">
        <w:rPr>
          <w:rFonts w:ascii="Times New Roman" w:hAnsi="Times New Roman" w:cs="Times New Roman"/>
          <w:b/>
          <w:bCs/>
          <w:i/>
          <w:iCs/>
          <w:sz w:val="24"/>
          <w:szCs w:val="24"/>
        </w:rPr>
        <w:t>Hygiene</w:t>
      </w:r>
      <w:r w:rsidRPr="00577C90">
        <w:rPr>
          <w:rFonts w:ascii="Times New Roman" w:hAnsi="Times New Roman" w:cs="Times New Roman"/>
          <w:sz w:val="24"/>
          <w:szCs w:val="24"/>
        </w:rPr>
        <w:t xml:space="preserve"> and </w:t>
      </w:r>
      <w:r w:rsidRPr="00577C90">
        <w:rPr>
          <w:rFonts w:ascii="Times New Roman" w:hAnsi="Times New Roman" w:cs="Times New Roman"/>
          <w:b/>
          <w:bCs/>
          <w:i/>
          <w:iCs/>
          <w:sz w:val="24"/>
          <w:szCs w:val="24"/>
        </w:rPr>
        <w:t>Masks</w:t>
      </w:r>
      <w:r w:rsidRPr="00577C90">
        <w:rPr>
          <w:rFonts w:ascii="Times New Roman" w:hAnsi="Times New Roman" w:cs="Times New Roman"/>
          <w:sz w:val="24"/>
          <w:szCs w:val="24"/>
        </w:rPr>
        <w:t xml:space="preserve"> usage is relatively low, ranging from 2.5% to 9.52%. </w:t>
      </w:r>
    </w:p>
    <w:p w14:paraId="1F8C6E18" w14:textId="75D085AD" w:rsidR="0023439B" w:rsidRPr="00577C90" w:rsidRDefault="0023439B"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The MOH places greater emphasis on </w:t>
      </w:r>
      <w:r w:rsidRPr="00577C90">
        <w:rPr>
          <w:rFonts w:ascii="Times New Roman" w:hAnsi="Times New Roman" w:cs="Times New Roman"/>
          <w:b/>
          <w:bCs/>
          <w:i/>
          <w:iCs/>
          <w:sz w:val="24"/>
          <w:szCs w:val="24"/>
        </w:rPr>
        <w:t xml:space="preserve">Tele-commuting </w:t>
      </w:r>
      <w:r w:rsidRPr="00577C90">
        <w:rPr>
          <w:rFonts w:ascii="Times New Roman" w:hAnsi="Times New Roman" w:cs="Times New Roman"/>
          <w:sz w:val="24"/>
          <w:szCs w:val="24"/>
        </w:rPr>
        <w:t xml:space="preserve">and </w:t>
      </w:r>
      <w:r w:rsidRPr="00577C90">
        <w:rPr>
          <w:rFonts w:ascii="Times New Roman" w:hAnsi="Times New Roman" w:cs="Times New Roman"/>
          <w:b/>
          <w:bCs/>
          <w:i/>
          <w:iCs/>
          <w:sz w:val="24"/>
          <w:szCs w:val="24"/>
        </w:rPr>
        <w:t>Avoiding Crowds</w:t>
      </w:r>
      <w:r w:rsidRPr="00577C90">
        <w:rPr>
          <w:rFonts w:ascii="Times New Roman" w:hAnsi="Times New Roman" w:cs="Times New Roman"/>
          <w:sz w:val="24"/>
          <w:szCs w:val="24"/>
        </w:rPr>
        <w:t>. Both messages peak in March (Telecommute 18.75%, Avoid Crowds 21.88%).</w:t>
      </w:r>
      <w:r w:rsidR="002B03EA">
        <w:rPr>
          <w:rFonts w:ascii="Times New Roman" w:hAnsi="Times New Roman" w:cs="Times New Roman"/>
          <w:sz w:val="24"/>
          <w:szCs w:val="24"/>
        </w:rPr>
        <w:t xml:space="preserve"> </w:t>
      </w:r>
      <w:r w:rsidR="002B03EA" w:rsidRPr="002B03EA">
        <w:rPr>
          <w:rFonts w:ascii="Times New Roman" w:hAnsi="Times New Roman" w:cs="Times New Roman"/>
          <w:b/>
          <w:bCs/>
          <w:i/>
          <w:iCs/>
          <w:sz w:val="24"/>
          <w:szCs w:val="24"/>
        </w:rPr>
        <w:t>Travel</w:t>
      </w:r>
      <w:r w:rsidR="002B03EA">
        <w:rPr>
          <w:rFonts w:ascii="Times New Roman" w:hAnsi="Times New Roman" w:cs="Times New Roman"/>
          <w:sz w:val="24"/>
          <w:szCs w:val="24"/>
        </w:rPr>
        <w:t xml:space="preserve"> related messages also peak in March, and decrease later, as Travel Advisories are already in place.</w:t>
      </w:r>
    </w:p>
    <w:p w14:paraId="5CB6F61D" w14:textId="69684B8F" w:rsidR="0023439B" w:rsidRPr="00577C90" w:rsidRDefault="0023439B"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Despite the emphasis on educational messages in March, cases still climb in April, following a worldwide trend.</w:t>
      </w:r>
    </w:p>
    <w:p w14:paraId="72C89BE2" w14:textId="77777777" w:rsidR="00452841" w:rsidRDefault="00452841" w:rsidP="00452841">
      <w:pPr>
        <w:keepNext/>
      </w:pPr>
      <w:r w:rsidRPr="00452841">
        <w:rPr>
          <w:noProof/>
        </w:rPr>
        <w:lastRenderedPageBreak/>
        <w:drawing>
          <wp:inline distT="0" distB="0" distL="0" distR="0" wp14:anchorId="795531B7" wp14:editId="6EFD14F5">
            <wp:extent cx="5943600" cy="1024255"/>
            <wp:effectExtent l="19050" t="0" r="19050" b="3282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24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10C04A" w14:textId="4D8229E5" w:rsidR="00350915" w:rsidRDefault="00452841" w:rsidP="003D143F">
      <w:pPr>
        <w:pStyle w:val="Caption"/>
        <w:jc w:val="right"/>
      </w:pPr>
      <w:r>
        <w:t xml:space="preserve">Figure </w:t>
      </w:r>
      <w:r>
        <w:fldChar w:fldCharType="begin"/>
      </w:r>
      <w:r>
        <w:instrText>SEQ Figure \* ARABIC</w:instrText>
      </w:r>
      <w:r>
        <w:fldChar w:fldCharType="separate"/>
      </w:r>
      <w:r w:rsidR="001F4CC7">
        <w:rPr>
          <w:noProof/>
        </w:rPr>
        <w:t>32</w:t>
      </w:r>
      <w:r>
        <w:fldChar w:fldCharType="end"/>
      </w:r>
      <w:r w:rsidR="00577C90">
        <w:t>:</w:t>
      </w:r>
      <w:r>
        <w:t xml:space="preserve"> Input variables for Behavior Frequency vs Cases Trend Analysis</w:t>
      </w:r>
    </w:p>
    <w:p w14:paraId="280FB447" w14:textId="77777777" w:rsidR="003D143F" w:rsidRPr="003D143F" w:rsidRDefault="003D143F" w:rsidP="003D143F"/>
    <w:p w14:paraId="295E58C9" w14:textId="77777777" w:rsidR="00452841" w:rsidRDefault="00452841" w:rsidP="00452841">
      <w:pPr>
        <w:keepNext/>
      </w:pPr>
      <w:r w:rsidRPr="00452841">
        <w:rPr>
          <w:noProof/>
        </w:rPr>
        <w:drawing>
          <wp:inline distT="0" distB="0" distL="0" distR="0" wp14:anchorId="317921CF" wp14:editId="7D777DEB">
            <wp:extent cx="5943600" cy="1600200"/>
            <wp:effectExtent l="19050" t="0" r="19050" b="4762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1C63E39" w14:textId="6906E5A2" w:rsidR="004D7200" w:rsidRDefault="00452841" w:rsidP="00577C90">
      <w:pPr>
        <w:pStyle w:val="Caption"/>
      </w:pPr>
      <w:r>
        <w:t xml:space="preserve">Figure </w:t>
      </w:r>
      <w:r>
        <w:fldChar w:fldCharType="begin"/>
      </w:r>
      <w:r>
        <w:instrText>SEQ Figure \* ARABIC</w:instrText>
      </w:r>
      <w:r>
        <w:fldChar w:fldCharType="separate"/>
      </w:r>
      <w:r w:rsidR="001F4CC7">
        <w:rPr>
          <w:noProof/>
        </w:rPr>
        <w:t>33</w:t>
      </w:r>
      <w:r>
        <w:fldChar w:fldCharType="end"/>
      </w:r>
      <w:r w:rsidR="00577C90">
        <w:t>:</w:t>
      </w:r>
      <w:r>
        <w:t xml:space="preserve"> Behaviors vs Cases Correlation - SPSS Output</w:t>
      </w:r>
    </w:p>
    <w:p w14:paraId="2A84E5E0" w14:textId="7D4DC202" w:rsidR="004D7200" w:rsidRPr="00577C90" w:rsidRDefault="004D720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There is one strong correlation (&gt;= 0.70) between </w:t>
      </w:r>
      <w:r w:rsidRPr="00577C90">
        <w:rPr>
          <w:rFonts w:ascii="Times New Roman" w:hAnsi="Times New Roman" w:cs="Times New Roman"/>
          <w:b/>
          <w:bCs/>
          <w:i/>
          <w:iCs/>
          <w:sz w:val="24"/>
          <w:szCs w:val="24"/>
        </w:rPr>
        <w:t>Average Daily Cases</w:t>
      </w:r>
      <w:r w:rsidRPr="00577C90">
        <w:rPr>
          <w:rFonts w:ascii="Times New Roman" w:hAnsi="Times New Roman" w:cs="Times New Roman"/>
          <w:sz w:val="24"/>
          <w:szCs w:val="24"/>
        </w:rPr>
        <w:t xml:space="preserve"> and </w:t>
      </w:r>
      <w:r w:rsidRPr="00577C90">
        <w:rPr>
          <w:rFonts w:ascii="Times New Roman" w:hAnsi="Times New Roman" w:cs="Times New Roman"/>
          <w:b/>
          <w:bCs/>
          <w:i/>
          <w:iCs/>
          <w:sz w:val="24"/>
          <w:szCs w:val="24"/>
        </w:rPr>
        <w:t>Masks</w:t>
      </w:r>
      <w:r w:rsidRPr="00577C90">
        <w:rPr>
          <w:rFonts w:ascii="Times New Roman" w:hAnsi="Times New Roman" w:cs="Times New Roman"/>
          <w:sz w:val="24"/>
          <w:szCs w:val="24"/>
        </w:rPr>
        <w:t xml:space="preserve"> messages (R = 0.707). </w:t>
      </w:r>
    </w:p>
    <w:p w14:paraId="477390D3" w14:textId="367B8314" w:rsidR="004D7200" w:rsidRPr="00577C90" w:rsidRDefault="004D720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This correlation most likely indicates that the government officials reinforce the usage of masks as cases are increasing, but there is no strong correlation between it and the number of cases 14 Days later (R = 0.458)</w:t>
      </w:r>
    </w:p>
    <w:p w14:paraId="7028EFAD" w14:textId="4185BA4E" w:rsidR="004D7200" w:rsidRPr="00577C90" w:rsidRDefault="004D720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There is one other correlation value that is almost at the 0.7 threshold: </w:t>
      </w:r>
      <w:r w:rsidRPr="00577C90">
        <w:rPr>
          <w:rFonts w:ascii="Times New Roman" w:hAnsi="Times New Roman" w:cs="Times New Roman"/>
          <w:b/>
          <w:bCs/>
          <w:i/>
          <w:iCs/>
          <w:sz w:val="24"/>
          <w:szCs w:val="24"/>
        </w:rPr>
        <w:t>Visitor Caps</w:t>
      </w:r>
      <w:r w:rsidRPr="00577C90">
        <w:rPr>
          <w:rFonts w:ascii="Times New Roman" w:hAnsi="Times New Roman" w:cs="Times New Roman"/>
          <w:sz w:val="24"/>
          <w:szCs w:val="24"/>
        </w:rPr>
        <w:t xml:space="preserve"> and </w:t>
      </w:r>
      <w:r w:rsidRPr="00577C90">
        <w:rPr>
          <w:rFonts w:ascii="Times New Roman" w:hAnsi="Times New Roman" w:cs="Times New Roman"/>
          <w:b/>
          <w:bCs/>
          <w:i/>
          <w:iCs/>
          <w:sz w:val="24"/>
          <w:szCs w:val="24"/>
        </w:rPr>
        <w:t>Daily New Cases</w:t>
      </w:r>
      <w:r w:rsidRPr="00577C90">
        <w:rPr>
          <w:rFonts w:ascii="Times New Roman" w:hAnsi="Times New Roman" w:cs="Times New Roman"/>
          <w:sz w:val="24"/>
          <w:szCs w:val="24"/>
        </w:rPr>
        <w:t xml:space="preserve"> (R = 0.693). However, these messages only exist for 2 months (May and June).</w:t>
      </w:r>
    </w:p>
    <w:p w14:paraId="616859CE" w14:textId="1553AFA6" w:rsidR="004D7200" w:rsidRPr="00577C90" w:rsidRDefault="004D7200" w:rsidP="00577C90">
      <w:pPr>
        <w:spacing w:line="240" w:lineRule="auto"/>
        <w:jc w:val="both"/>
        <w:rPr>
          <w:rFonts w:ascii="Times New Roman" w:hAnsi="Times New Roman" w:cs="Times New Roman"/>
          <w:b/>
          <w:bCs/>
          <w:sz w:val="24"/>
          <w:szCs w:val="24"/>
        </w:rPr>
      </w:pPr>
      <w:r w:rsidRPr="00577C90">
        <w:rPr>
          <w:rFonts w:ascii="Times New Roman" w:hAnsi="Times New Roman" w:cs="Times New Roman"/>
          <w:b/>
          <w:bCs/>
          <w:sz w:val="24"/>
          <w:szCs w:val="24"/>
        </w:rPr>
        <w:t>These correlations most likely indicate that the government eases restrictions on certain activities as the cases are decreasing, but continues to maintain social distance rules.</w:t>
      </w:r>
    </w:p>
    <w:p w14:paraId="4D43DFDA" w14:textId="77777777" w:rsidR="000A6B88" w:rsidRDefault="000A6B88" w:rsidP="000A6B88">
      <w:pPr>
        <w:keepNext/>
      </w:pPr>
      <w:r>
        <w:rPr>
          <w:noProof/>
        </w:rPr>
        <w:lastRenderedPageBreak/>
        <w:drawing>
          <wp:inline distT="0" distB="0" distL="0" distR="0" wp14:anchorId="1CAFE20B" wp14:editId="227F8708">
            <wp:extent cx="5440680" cy="2743200"/>
            <wp:effectExtent l="0" t="0" r="7620" b="0"/>
            <wp:docPr id="133" name="Chart 133">
              <a:extLst xmlns:a="http://schemas.openxmlformats.org/drawingml/2006/main">
                <a:ext uri="{FF2B5EF4-FFF2-40B4-BE49-F238E27FC236}">
                  <a16:creationId xmlns:a16="http://schemas.microsoft.com/office/drawing/2014/main" id="{60A85BF8-3B06-43BD-AAA1-47B11139C4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8BD0730" w14:textId="2206F885" w:rsidR="000A6B88" w:rsidRDefault="000A6B88" w:rsidP="000A6B88">
      <w:pPr>
        <w:pStyle w:val="Caption"/>
      </w:pPr>
      <w:r>
        <w:t xml:space="preserve">Figure </w:t>
      </w:r>
      <w:r>
        <w:fldChar w:fldCharType="begin"/>
      </w:r>
      <w:r>
        <w:instrText>SEQ Figure \* ARABIC</w:instrText>
      </w:r>
      <w:r>
        <w:fldChar w:fldCharType="separate"/>
      </w:r>
      <w:r w:rsidR="001F4CC7">
        <w:rPr>
          <w:noProof/>
        </w:rPr>
        <w:t>34</w:t>
      </w:r>
      <w:r>
        <w:fldChar w:fldCharType="end"/>
      </w:r>
      <w:r w:rsidR="00577C90">
        <w:t>:</w:t>
      </w:r>
      <w:r>
        <w:t xml:space="preserve"> Average Daily Cases vs Masks Messaging Frequency</w:t>
      </w:r>
    </w:p>
    <w:p w14:paraId="22C0C8E6" w14:textId="080FC5AC" w:rsidR="00F36F17" w:rsidRPr="00F36F17" w:rsidRDefault="00F36F17" w:rsidP="00F36F17">
      <w:r>
        <w:t>The next graph depicts the frequency of behavior-related messaging month by month, compared to the infection trends.</w:t>
      </w:r>
    </w:p>
    <w:p w14:paraId="60A5A771" w14:textId="77777777" w:rsidR="00F36F17" w:rsidRDefault="00F36F17" w:rsidP="00F36F17">
      <w:pPr>
        <w:keepNext/>
      </w:pPr>
      <w:r>
        <w:rPr>
          <w:noProof/>
        </w:rPr>
        <w:drawing>
          <wp:inline distT="0" distB="0" distL="0" distR="0" wp14:anchorId="682549AE" wp14:editId="603448B6">
            <wp:extent cx="5943600" cy="31940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4E158A85" w14:textId="6A0C9053" w:rsidR="00F36F17" w:rsidRDefault="00F36F17" w:rsidP="00F36F17">
      <w:pPr>
        <w:pStyle w:val="Caption"/>
      </w:pPr>
      <w:r>
        <w:t xml:space="preserve">Figure </w:t>
      </w:r>
      <w:r>
        <w:fldChar w:fldCharType="begin"/>
      </w:r>
      <w:r>
        <w:instrText>SEQ Figure \* ARABIC</w:instrText>
      </w:r>
      <w:r>
        <w:fldChar w:fldCharType="separate"/>
      </w:r>
      <w:r w:rsidR="001F4CC7">
        <w:rPr>
          <w:noProof/>
        </w:rPr>
        <w:t>35</w:t>
      </w:r>
      <w:r>
        <w:fldChar w:fldCharType="end"/>
      </w:r>
      <w:r>
        <w:t xml:space="preserve"> Behavior Message Frequency by Month vs Infection Trends - Facebook</w:t>
      </w:r>
    </w:p>
    <w:p w14:paraId="10ED2359" w14:textId="1B6A860F" w:rsidR="00277C68" w:rsidRDefault="00277C68">
      <w:r>
        <w:br w:type="page"/>
      </w:r>
    </w:p>
    <w:p w14:paraId="7B9429FE" w14:textId="36D89638" w:rsidR="00277C68" w:rsidRPr="000A6B88" w:rsidRDefault="00277C68" w:rsidP="00615851">
      <w:pPr>
        <w:pStyle w:val="Heading2"/>
        <w:spacing w:after="60"/>
      </w:pPr>
      <w:bookmarkStart w:id="30" w:name="_Toc55841236"/>
      <w:r>
        <w:lastRenderedPageBreak/>
        <w:t xml:space="preserve">Are there daily downward trends in </w:t>
      </w:r>
      <w:r w:rsidR="00577C90">
        <w:t>positivity</w:t>
      </w:r>
      <w:r>
        <w:t xml:space="preserve"> rates when mitigation mandates are issued?</w:t>
      </w:r>
      <w:bookmarkEnd w:id="30"/>
    </w:p>
    <w:p w14:paraId="60EB80CA" w14:textId="70B3DAB0" w:rsidR="00277C68" w:rsidRPr="00577C90" w:rsidRDefault="00277C68" w:rsidP="00615851">
      <w:pPr>
        <w:spacing w:after="60"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Correlation analysis indicate that content of social media messages is created </w:t>
      </w:r>
      <w:r w:rsidR="00B07D18">
        <w:rPr>
          <w:rFonts w:ascii="Times New Roman" w:hAnsi="Times New Roman" w:cs="Times New Roman"/>
          <w:sz w:val="24"/>
          <w:szCs w:val="24"/>
        </w:rPr>
        <w:t>likely</w:t>
      </w:r>
      <w:r w:rsidRPr="00577C90">
        <w:rPr>
          <w:rFonts w:ascii="Times New Roman" w:hAnsi="Times New Roman" w:cs="Times New Roman"/>
          <w:sz w:val="24"/>
          <w:szCs w:val="24"/>
        </w:rPr>
        <w:t xml:space="preserve"> as a reaction to the infection trends. </w:t>
      </w:r>
    </w:p>
    <w:p w14:paraId="437D8C25" w14:textId="026DA5E4" w:rsidR="00277C68" w:rsidRDefault="00277C68"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Here we analyze the timeline of announcements of Government-mandated restrictions and how it relates to the New Infections trends.</w:t>
      </w:r>
    </w:p>
    <w:p w14:paraId="4381C2B7" w14:textId="5E2889CA" w:rsidR="00071135" w:rsidRPr="00577C90" w:rsidRDefault="00071135" w:rsidP="00577C90">
      <w:pPr>
        <w:spacing w:line="240" w:lineRule="auto"/>
        <w:jc w:val="both"/>
        <w:rPr>
          <w:rFonts w:ascii="Times New Roman" w:hAnsi="Times New Roman" w:cs="Times New Roman"/>
          <w:sz w:val="24"/>
          <w:szCs w:val="24"/>
        </w:rPr>
      </w:pPr>
      <w:r>
        <w:rPr>
          <w:noProof/>
        </w:rPr>
        <w:drawing>
          <wp:inline distT="0" distB="0" distL="0" distR="0" wp14:anchorId="543AF95A" wp14:editId="3810B6B6">
            <wp:extent cx="5943600" cy="26695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593DD641" w14:textId="54DF8FF1" w:rsidR="00277C68" w:rsidRDefault="00277C68" w:rsidP="00577C90">
      <w:pPr>
        <w:pStyle w:val="Caption"/>
      </w:pPr>
      <w:r>
        <w:t xml:space="preserve">Figure </w:t>
      </w:r>
      <w:r>
        <w:fldChar w:fldCharType="begin"/>
      </w:r>
      <w:r>
        <w:instrText>SEQ Figure \* ARABIC</w:instrText>
      </w:r>
      <w:r>
        <w:fldChar w:fldCharType="separate"/>
      </w:r>
      <w:r w:rsidR="001F4CC7">
        <w:rPr>
          <w:noProof/>
        </w:rPr>
        <w:t>36</w:t>
      </w:r>
      <w:r>
        <w:fldChar w:fldCharType="end"/>
      </w:r>
      <w:r w:rsidR="00577C90">
        <w:t>:</w:t>
      </w:r>
      <w:r>
        <w:t xml:space="preserve"> Infections Trends vs Government Mandates</w:t>
      </w:r>
    </w:p>
    <w:p w14:paraId="0FAA0EBA" w14:textId="77777777" w:rsidR="008545D0" w:rsidRDefault="008545D0" w:rsidP="00615851">
      <w:pPr>
        <w:pStyle w:val="Heading3"/>
        <w:spacing w:after="60"/>
      </w:pPr>
      <w:bookmarkStart w:id="31" w:name="_Toc55841237"/>
      <w:r>
        <w:t>Stop importation of new cases - Border Control measures</w:t>
      </w:r>
      <w:bookmarkEnd w:id="31"/>
    </w:p>
    <w:p w14:paraId="0A03A6BA" w14:textId="16E66CBE" w:rsidR="008545D0" w:rsidRPr="00577C90" w:rsidRDefault="008545D0" w:rsidP="00615851">
      <w:pPr>
        <w:spacing w:after="60" w:line="240" w:lineRule="auto"/>
        <w:jc w:val="both"/>
        <w:rPr>
          <w:rFonts w:ascii="Times New Roman" w:hAnsi="Times New Roman" w:cs="Times New Roman"/>
          <w:sz w:val="24"/>
          <w:szCs w:val="24"/>
        </w:rPr>
      </w:pPr>
      <w:r w:rsidRPr="00577C90">
        <w:rPr>
          <w:rFonts w:ascii="Times New Roman" w:hAnsi="Times New Roman" w:cs="Times New Roman"/>
          <w:sz w:val="24"/>
          <w:szCs w:val="24"/>
        </w:rPr>
        <w:t>During the month of March, case numbers are still low, but multiple Border Control measures are put in place, including the prohibition of entry or transit to short term visitors</w:t>
      </w:r>
    </w:p>
    <w:p w14:paraId="491FE70A" w14:textId="77777777" w:rsidR="008545D0" w:rsidRPr="00577C90" w:rsidRDefault="008545D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from China, ASEAN countries, Italy and UK. </w:t>
      </w:r>
    </w:p>
    <w:p w14:paraId="67EF50AF" w14:textId="77777777" w:rsidR="008545D0" w:rsidRPr="00577C90" w:rsidRDefault="008545D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Retuning residents must self-isolate in quarantine centers or at home (Stay-Home Notice). Authorities are given Legal Enforcement powers in 03/26.</w:t>
      </w:r>
    </w:p>
    <w:p w14:paraId="62F7328C" w14:textId="77777777" w:rsidR="008545D0" w:rsidRPr="00577C90" w:rsidRDefault="008545D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On March 24th the Government enacts a mandate that anyone who gets sick following unauthorized travel will be responsible for the medical bills.</w:t>
      </w:r>
    </w:p>
    <w:p w14:paraId="00AA2B05" w14:textId="486B9274" w:rsidR="008545D0" w:rsidRPr="00577C90" w:rsidRDefault="008545D0"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In a similar fashion, on 03/26 a new mandate is put in place to allow legal enforcement of quarantine (Stay-Home Notice) breaches.</w:t>
      </w:r>
    </w:p>
    <w:p w14:paraId="31841B14" w14:textId="44BABBC9" w:rsidR="00277C68" w:rsidRPr="00577C90" w:rsidRDefault="008545D0" w:rsidP="00577C90">
      <w:pPr>
        <w:spacing w:line="240" w:lineRule="auto"/>
        <w:jc w:val="both"/>
        <w:rPr>
          <w:rFonts w:ascii="Times New Roman" w:hAnsi="Times New Roman" w:cs="Times New Roman"/>
          <w:b/>
          <w:bCs/>
          <w:sz w:val="24"/>
          <w:szCs w:val="24"/>
        </w:rPr>
      </w:pPr>
      <w:r w:rsidRPr="00577C90">
        <w:rPr>
          <w:rFonts w:ascii="Times New Roman" w:hAnsi="Times New Roman" w:cs="Times New Roman"/>
          <w:b/>
          <w:bCs/>
          <w:sz w:val="24"/>
          <w:szCs w:val="24"/>
        </w:rPr>
        <w:t>The Travel Advisories and visitor entry restrictions were extremely effective. During the months of Apr and May the number of passenger arrivals and departures drops to below 1% of the annual average.</w:t>
      </w:r>
    </w:p>
    <w:p w14:paraId="282E11B8" w14:textId="77777777" w:rsidR="003873A8" w:rsidRDefault="008545D0" w:rsidP="003873A8">
      <w:pPr>
        <w:keepNext/>
      </w:pPr>
      <w:r w:rsidRPr="008545D0">
        <w:rPr>
          <w:noProof/>
        </w:rPr>
        <w:lastRenderedPageBreak/>
        <w:drawing>
          <wp:inline distT="0" distB="0" distL="0" distR="0" wp14:anchorId="26AB8D9C" wp14:editId="585A5F31">
            <wp:extent cx="5943600" cy="766445"/>
            <wp:effectExtent l="152400" t="152400" r="361950" b="3575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66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A7B49" w14:textId="6112305D" w:rsidR="003873A8" w:rsidRDefault="003873A8" w:rsidP="00577C90">
      <w:pPr>
        <w:pStyle w:val="Caption"/>
      </w:pPr>
      <w:r>
        <w:t xml:space="preserve">Figure </w:t>
      </w:r>
      <w:r>
        <w:fldChar w:fldCharType="begin"/>
      </w:r>
      <w:r>
        <w:instrText>SEQ Figure \* ARABIC</w:instrText>
      </w:r>
      <w:r>
        <w:fldChar w:fldCharType="separate"/>
      </w:r>
      <w:r w:rsidR="001F4CC7">
        <w:rPr>
          <w:noProof/>
        </w:rPr>
        <w:t>37</w:t>
      </w:r>
      <w:r>
        <w:fldChar w:fldCharType="end"/>
      </w:r>
      <w:r w:rsidR="00577C90">
        <w:t>:</w:t>
      </w:r>
      <w:r>
        <w:t xml:space="preserve"> Drop on Arrivals and Departures from Singapore International Airport during Circuit Breaker</w:t>
      </w:r>
    </w:p>
    <w:p w14:paraId="5A20B09F" w14:textId="77777777" w:rsidR="00D5580B" w:rsidRDefault="00D5580B" w:rsidP="00615851">
      <w:pPr>
        <w:pStyle w:val="Heading3"/>
        <w:spacing w:after="60"/>
      </w:pPr>
      <w:bookmarkStart w:id="32" w:name="_Toc55841238"/>
      <w:r>
        <w:t>Limit spread among elderly population</w:t>
      </w:r>
      <w:bookmarkEnd w:id="32"/>
    </w:p>
    <w:p w14:paraId="3324AD30" w14:textId="77777777" w:rsidR="00D5580B" w:rsidRPr="00577C90" w:rsidRDefault="00D5580B" w:rsidP="00615851">
      <w:pPr>
        <w:spacing w:after="60" w:line="240" w:lineRule="auto"/>
        <w:jc w:val="both"/>
        <w:rPr>
          <w:rFonts w:ascii="Times New Roman" w:hAnsi="Times New Roman" w:cs="Times New Roman"/>
          <w:sz w:val="24"/>
          <w:szCs w:val="24"/>
        </w:rPr>
      </w:pPr>
      <w:r w:rsidRPr="00577C90">
        <w:rPr>
          <w:rFonts w:ascii="Times New Roman" w:hAnsi="Times New Roman" w:cs="Times New Roman"/>
          <w:sz w:val="24"/>
          <w:szCs w:val="24"/>
        </w:rPr>
        <w:t>Senior-centric activities are cancelled early in March (03/10). Restrictions are partially lifted on 06/17, for individual senior activities.</w:t>
      </w:r>
    </w:p>
    <w:p w14:paraId="121480CF" w14:textId="2114D3B8" w:rsidR="00D5580B" w:rsidRPr="00577C90" w:rsidRDefault="00D5580B"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Messages regarding extra caution for the elderly are as frequent as all other social distancing messages.</w:t>
      </w:r>
    </w:p>
    <w:p w14:paraId="0A922B55" w14:textId="77777777" w:rsidR="00D5580B" w:rsidRDefault="00D5580B" w:rsidP="002855C7">
      <w:pPr>
        <w:pStyle w:val="Heading3"/>
        <w:spacing w:after="60"/>
      </w:pPr>
      <w:bookmarkStart w:id="33" w:name="_Toc55841239"/>
      <w:r>
        <w:t>Limit spread in the local population</w:t>
      </w:r>
      <w:bookmarkEnd w:id="33"/>
    </w:p>
    <w:p w14:paraId="068EDB52" w14:textId="37C3B0E2" w:rsidR="00D5580B" w:rsidRPr="00577C90" w:rsidRDefault="00D5580B" w:rsidP="002855C7">
      <w:pPr>
        <w:spacing w:after="60" w:line="240" w:lineRule="auto"/>
        <w:jc w:val="both"/>
        <w:rPr>
          <w:rFonts w:ascii="Times New Roman" w:hAnsi="Times New Roman" w:cs="Times New Roman"/>
          <w:sz w:val="24"/>
          <w:szCs w:val="24"/>
        </w:rPr>
      </w:pPr>
      <w:r w:rsidRPr="00577C90">
        <w:rPr>
          <w:rFonts w:ascii="Times New Roman" w:hAnsi="Times New Roman" w:cs="Times New Roman"/>
          <w:sz w:val="24"/>
          <w:szCs w:val="24"/>
        </w:rPr>
        <w:t>After all Border Control measures are enacted in March, the infection numbers climb to a peak in mid-April. In addition to preventing importation of new cases, Singapore enacts the Circuit Breaker restrictions on 04/03. Elevated Safe Distancing measures, including a mandate of mask usage in public, is enacted on 04/15. These measures aim at limiting the spread of local infections.</w:t>
      </w:r>
    </w:p>
    <w:p w14:paraId="31807FD4" w14:textId="77777777" w:rsidR="00D5580B" w:rsidRPr="00577C90" w:rsidRDefault="00D5580B" w:rsidP="00577C90">
      <w:pPr>
        <w:spacing w:line="240" w:lineRule="auto"/>
        <w:jc w:val="both"/>
        <w:rPr>
          <w:rFonts w:ascii="Times New Roman" w:hAnsi="Times New Roman" w:cs="Times New Roman"/>
          <w:sz w:val="24"/>
          <w:szCs w:val="24"/>
        </w:rPr>
      </w:pPr>
      <w:r w:rsidRPr="00577C90">
        <w:rPr>
          <w:rFonts w:ascii="Times New Roman" w:hAnsi="Times New Roman" w:cs="Times New Roman"/>
          <w:sz w:val="24"/>
          <w:szCs w:val="24"/>
        </w:rPr>
        <w:t xml:space="preserve">For the duration of the Circuit Breaker, the MOH continues to emphasize the behaviors of </w:t>
      </w:r>
      <w:r w:rsidRPr="00577C90">
        <w:rPr>
          <w:rFonts w:ascii="Times New Roman" w:hAnsi="Times New Roman" w:cs="Times New Roman"/>
          <w:b/>
          <w:bCs/>
          <w:i/>
          <w:iCs/>
          <w:sz w:val="24"/>
          <w:szCs w:val="24"/>
        </w:rPr>
        <w:t>Staying Home</w:t>
      </w:r>
      <w:r w:rsidRPr="00577C90">
        <w:rPr>
          <w:rFonts w:ascii="Times New Roman" w:hAnsi="Times New Roman" w:cs="Times New Roman"/>
          <w:sz w:val="24"/>
          <w:szCs w:val="24"/>
        </w:rPr>
        <w:t xml:space="preserve">, </w:t>
      </w:r>
      <w:r w:rsidRPr="00577C90">
        <w:rPr>
          <w:rFonts w:ascii="Times New Roman" w:hAnsi="Times New Roman" w:cs="Times New Roman"/>
          <w:b/>
          <w:bCs/>
          <w:i/>
          <w:iCs/>
          <w:sz w:val="24"/>
          <w:szCs w:val="24"/>
        </w:rPr>
        <w:t>Working Remote</w:t>
      </w:r>
      <w:r w:rsidRPr="00577C90">
        <w:rPr>
          <w:rFonts w:ascii="Times New Roman" w:hAnsi="Times New Roman" w:cs="Times New Roman"/>
          <w:sz w:val="24"/>
          <w:szCs w:val="24"/>
        </w:rPr>
        <w:t xml:space="preserve"> and </w:t>
      </w:r>
      <w:r w:rsidRPr="00577C90">
        <w:rPr>
          <w:rFonts w:ascii="Times New Roman" w:hAnsi="Times New Roman" w:cs="Times New Roman"/>
          <w:b/>
          <w:bCs/>
          <w:i/>
          <w:iCs/>
          <w:sz w:val="24"/>
          <w:szCs w:val="24"/>
        </w:rPr>
        <w:t>Avoiding Crowds</w:t>
      </w:r>
      <w:r w:rsidRPr="00577C90">
        <w:rPr>
          <w:rFonts w:ascii="Times New Roman" w:hAnsi="Times New Roman" w:cs="Times New Roman"/>
          <w:sz w:val="24"/>
          <w:szCs w:val="24"/>
        </w:rPr>
        <w:t>.</w:t>
      </w:r>
    </w:p>
    <w:p w14:paraId="66B08350" w14:textId="29B4B3D8" w:rsidR="008545D0" w:rsidRPr="00577C90" w:rsidRDefault="00D5580B" w:rsidP="00577C90">
      <w:pPr>
        <w:spacing w:line="240" w:lineRule="auto"/>
        <w:jc w:val="both"/>
        <w:rPr>
          <w:rFonts w:ascii="Times New Roman" w:hAnsi="Times New Roman" w:cs="Times New Roman"/>
          <w:b/>
          <w:bCs/>
          <w:sz w:val="24"/>
          <w:szCs w:val="24"/>
        </w:rPr>
      </w:pPr>
      <w:r w:rsidRPr="00577C90">
        <w:rPr>
          <w:rFonts w:ascii="Times New Roman" w:hAnsi="Times New Roman" w:cs="Times New Roman"/>
          <w:b/>
          <w:bCs/>
          <w:sz w:val="24"/>
          <w:szCs w:val="24"/>
        </w:rPr>
        <w:t>We can notice a drop in new infections around 05/03, or approximately 2 weeks after the enactment of additional Safe Distancing measures.</w:t>
      </w:r>
    </w:p>
    <w:p w14:paraId="4F6932E9" w14:textId="77777777" w:rsidR="000E08B0" w:rsidRDefault="000E08B0" w:rsidP="000E08B0">
      <w:pPr>
        <w:spacing w:after="0" w:line="240" w:lineRule="auto"/>
        <w:rPr>
          <w:rFonts w:ascii="Calibri" w:eastAsia="Times New Roman" w:hAnsi="Calibri" w:cs="Calibri"/>
          <w:b/>
          <w:bCs/>
          <w:color w:val="000000"/>
        </w:rPr>
      </w:pPr>
    </w:p>
    <w:p w14:paraId="61AB99B5" w14:textId="259F29EE" w:rsidR="000E08B0" w:rsidRPr="000808E0" w:rsidRDefault="000E08B0" w:rsidP="002855C7">
      <w:pPr>
        <w:pStyle w:val="Heading3"/>
        <w:spacing w:after="60"/>
        <w:rPr>
          <w:rFonts w:eastAsia="Times New Roman"/>
        </w:rPr>
      </w:pPr>
      <w:bookmarkStart w:id="34" w:name="_Toc55841240"/>
      <w:r>
        <w:rPr>
          <w:rFonts w:eastAsia="Times New Roman"/>
        </w:rPr>
        <w:t>Timeline of Behavior Messaging in Social Media</w:t>
      </w:r>
      <w:bookmarkEnd w:id="34"/>
    </w:p>
    <w:p w14:paraId="33B2B4F0" w14:textId="77777777" w:rsidR="000E08B0" w:rsidRPr="000808E0" w:rsidRDefault="000E08B0" w:rsidP="002855C7">
      <w:pPr>
        <w:spacing w:after="60" w:line="240" w:lineRule="auto"/>
        <w:jc w:val="both"/>
        <w:rPr>
          <w:rFonts w:ascii="Times New Roman" w:hAnsi="Times New Roman" w:cs="Times New Roman"/>
          <w:sz w:val="24"/>
          <w:szCs w:val="24"/>
        </w:rPr>
      </w:pPr>
      <w:r w:rsidRPr="000808E0">
        <w:rPr>
          <w:rFonts w:ascii="Times New Roman" w:hAnsi="Times New Roman" w:cs="Times New Roman"/>
          <w:sz w:val="24"/>
          <w:szCs w:val="24"/>
        </w:rPr>
        <w:t>Travel Restrictions are emphasized in Feb and March, when cases are still low. Despite all announced border control and travel advisories, new infections spike in the following month (April).</w:t>
      </w:r>
    </w:p>
    <w:p w14:paraId="69D419AD" w14:textId="40F658BB" w:rsidR="000E08B0" w:rsidRPr="000808E0" w:rsidRDefault="000E08B0"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Wearing masks and practicing good hygiene are mostly emphasized during the Circuit Breaker (April and May). However, the MOH focuses more messages on avoiding social contact.</w:t>
      </w:r>
    </w:p>
    <w:p w14:paraId="08E9EE6C" w14:textId="31159590" w:rsidR="000E08B0" w:rsidRPr="000808E0" w:rsidRDefault="000E08B0" w:rsidP="000808E0">
      <w:pPr>
        <w:spacing w:line="240" w:lineRule="auto"/>
        <w:jc w:val="both"/>
        <w:rPr>
          <w:rFonts w:ascii="Times New Roman" w:hAnsi="Times New Roman" w:cs="Times New Roman"/>
          <w:sz w:val="24"/>
          <w:szCs w:val="24"/>
        </w:rPr>
      </w:pPr>
      <w:r w:rsidRPr="000808E0">
        <w:rPr>
          <w:rFonts w:ascii="Times New Roman" w:hAnsi="Times New Roman" w:cs="Times New Roman"/>
          <w:b/>
          <w:bCs/>
          <w:i/>
          <w:iCs/>
          <w:sz w:val="24"/>
          <w:szCs w:val="24"/>
        </w:rPr>
        <w:t>Avoid Crowds</w:t>
      </w:r>
      <w:r w:rsidRPr="000808E0">
        <w:rPr>
          <w:rFonts w:ascii="Times New Roman" w:hAnsi="Times New Roman" w:cs="Times New Roman"/>
          <w:sz w:val="24"/>
          <w:szCs w:val="24"/>
        </w:rPr>
        <w:t xml:space="preserve">, </w:t>
      </w:r>
      <w:r w:rsidRPr="000808E0">
        <w:rPr>
          <w:rFonts w:ascii="Times New Roman" w:hAnsi="Times New Roman" w:cs="Times New Roman"/>
          <w:b/>
          <w:bCs/>
          <w:i/>
          <w:iCs/>
          <w:sz w:val="24"/>
          <w:szCs w:val="24"/>
        </w:rPr>
        <w:t>Work Remote</w:t>
      </w:r>
      <w:r w:rsidRPr="000808E0">
        <w:rPr>
          <w:rFonts w:ascii="Times New Roman" w:hAnsi="Times New Roman" w:cs="Times New Roman"/>
          <w:sz w:val="24"/>
          <w:szCs w:val="24"/>
        </w:rPr>
        <w:t xml:space="preserve"> and </w:t>
      </w:r>
      <w:r w:rsidRPr="000808E0">
        <w:rPr>
          <w:rFonts w:ascii="Times New Roman" w:hAnsi="Times New Roman" w:cs="Times New Roman"/>
          <w:b/>
          <w:bCs/>
          <w:i/>
          <w:iCs/>
          <w:sz w:val="24"/>
          <w:szCs w:val="24"/>
        </w:rPr>
        <w:t>Stay Home</w:t>
      </w:r>
      <w:r w:rsidRPr="000808E0">
        <w:rPr>
          <w:rFonts w:ascii="Times New Roman" w:hAnsi="Times New Roman" w:cs="Times New Roman"/>
          <w:sz w:val="24"/>
          <w:szCs w:val="24"/>
        </w:rPr>
        <w:t xml:space="preserve"> are consistently the most frequent messages from march thru May. Cases still climb from March to April, but stead</w:t>
      </w:r>
      <w:r w:rsidR="00913DCD" w:rsidRPr="000808E0">
        <w:rPr>
          <w:rFonts w:ascii="Times New Roman" w:hAnsi="Times New Roman" w:cs="Times New Roman"/>
          <w:sz w:val="24"/>
          <w:szCs w:val="24"/>
        </w:rPr>
        <w:t>i</w:t>
      </w:r>
      <w:r w:rsidRPr="000808E0">
        <w:rPr>
          <w:rFonts w:ascii="Times New Roman" w:hAnsi="Times New Roman" w:cs="Times New Roman"/>
          <w:sz w:val="24"/>
          <w:szCs w:val="24"/>
        </w:rPr>
        <w:t>ly decline from Apr to June.</w:t>
      </w:r>
    </w:p>
    <w:p w14:paraId="2FD52A35" w14:textId="116C6048" w:rsidR="000E08B0" w:rsidRPr="000808E0" w:rsidRDefault="000E08B0"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Along with crowd avoidance, messages emphasize caution for the elderly, at a similar rate and distribution.</w:t>
      </w:r>
    </w:p>
    <w:p w14:paraId="70A88E8D" w14:textId="45B6CBA2" w:rsidR="00DE1E48" w:rsidRDefault="00DE1E48" w:rsidP="00DE1E48"/>
    <w:p w14:paraId="135F9D3D" w14:textId="194F0C3B" w:rsidR="000E08B0" w:rsidRDefault="00835570" w:rsidP="000E08B0">
      <w:pPr>
        <w:keepNext/>
      </w:pPr>
      <w:r>
        <w:rPr>
          <w:noProof/>
        </w:rPr>
        <w:lastRenderedPageBreak/>
        <w:drawing>
          <wp:inline distT="0" distB="0" distL="0" distR="0" wp14:anchorId="0894F094" wp14:editId="4166098C">
            <wp:extent cx="5943600" cy="31889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10AEED8E" w14:textId="4BCBF74D" w:rsidR="000E08B0" w:rsidRDefault="000E08B0" w:rsidP="000E08B0">
      <w:pPr>
        <w:pStyle w:val="Caption"/>
      </w:pPr>
      <w:r>
        <w:t xml:space="preserve">Figure </w:t>
      </w:r>
      <w:r>
        <w:fldChar w:fldCharType="begin"/>
      </w:r>
      <w:r>
        <w:instrText>SEQ Figure \* ARABIC</w:instrText>
      </w:r>
      <w:r>
        <w:fldChar w:fldCharType="separate"/>
      </w:r>
      <w:r w:rsidR="001F4CC7">
        <w:rPr>
          <w:noProof/>
        </w:rPr>
        <w:t>38</w:t>
      </w:r>
      <w:r>
        <w:fldChar w:fldCharType="end"/>
      </w:r>
      <w:r w:rsidR="000808E0">
        <w:t>:</w:t>
      </w:r>
      <w:r>
        <w:t xml:space="preserve"> Behavior Message Frequency vs New Case Trends Plot</w:t>
      </w:r>
      <w:r w:rsidR="00835570">
        <w:t xml:space="preserve"> – All Social Media Channels</w:t>
      </w:r>
    </w:p>
    <w:p w14:paraId="6F87E688" w14:textId="74B99E23" w:rsidR="00657828" w:rsidRDefault="00657828" w:rsidP="002855C7">
      <w:pPr>
        <w:pStyle w:val="Heading1"/>
        <w:spacing w:after="60"/>
      </w:pPr>
      <w:bookmarkStart w:id="35" w:name="_Toc55841241"/>
      <w:r>
        <w:t>Conclusion</w:t>
      </w:r>
      <w:bookmarkEnd w:id="35"/>
    </w:p>
    <w:p w14:paraId="755E341E" w14:textId="46170840" w:rsidR="00D0374B" w:rsidRPr="000808E0" w:rsidRDefault="00D0374B" w:rsidP="002855C7">
      <w:pPr>
        <w:spacing w:after="60" w:line="240" w:lineRule="auto"/>
        <w:jc w:val="both"/>
        <w:rPr>
          <w:rFonts w:ascii="Times New Roman" w:hAnsi="Times New Roman" w:cs="Times New Roman"/>
          <w:sz w:val="24"/>
          <w:szCs w:val="24"/>
        </w:rPr>
      </w:pPr>
      <w:r w:rsidRPr="000808E0">
        <w:rPr>
          <w:rFonts w:ascii="Times New Roman" w:hAnsi="Times New Roman" w:cs="Times New Roman"/>
          <w:sz w:val="24"/>
          <w:szCs w:val="24"/>
        </w:rPr>
        <w:t xml:space="preserve">This project was created to find statistical evidence that Government Health Officials choice of topics in Social Media can influence the public to adopt heathy behaviors that in turn could have a positive effect in the efforts to contain the spread of the COVID-19 virus in the population. </w:t>
      </w:r>
    </w:p>
    <w:p w14:paraId="7CA457F6" w14:textId="5DDE96EF" w:rsidR="00D0374B" w:rsidRPr="000808E0" w:rsidRDefault="00D0374B"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 xml:space="preserve">While our analysis did not find any conclusive statistical proof that the frequency certain topics are emphasized in social media has a direct effect in the number of new cases within 14 days, we have determined that the timing of the enactment of certain restrictions seems to explain the abrupt drop in new infections following the steep climb in the month of April. </w:t>
      </w:r>
    </w:p>
    <w:p w14:paraId="3F5134F4" w14:textId="090995A0" w:rsidR="00977CC8" w:rsidRPr="000808E0" w:rsidRDefault="00977CC8"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 xml:space="preserve">Quick action to limit the importation of new cases and the enactment of restrictions in the workplace combine to contain the spread from external sources and within the community. However, we don’t have any data to indicate if behavior changes originated mostly from adherence to educational messages (in social media or elsewhere) or simply due to the existence of government-mandated and legally enforced restrictions. </w:t>
      </w:r>
    </w:p>
    <w:p w14:paraId="7A88AEBB" w14:textId="5A58AB33" w:rsidR="00DC643F" w:rsidRDefault="00DC643F" w:rsidP="002855C7">
      <w:pPr>
        <w:pStyle w:val="Heading2"/>
        <w:spacing w:after="60"/>
      </w:pPr>
      <w:bookmarkStart w:id="36" w:name="_Toc55841242"/>
      <w:r>
        <w:t xml:space="preserve">Project </w:t>
      </w:r>
      <w:r w:rsidR="00977CC8">
        <w:t>Summary</w:t>
      </w:r>
      <w:bookmarkEnd w:id="36"/>
    </w:p>
    <w:p w14:paraId="16ACA2B0" w14:textId="2CD733B4" w:rsidR="00977CC8" w:rsidRPr="000808E0" w:rsidRDefault="00977CC8" w:rsidP="002855C7">
      <w:pPr>
        <w:spacing w:after="60" w:line="240" w:lineRule="auto"/>
        <w:jc w:val="both"/>
        <w:rPr>
          <w:rFonts w:ascii="Times New Roman" w:hAnsi="Times New Roman" w:cs="Times New Roman"/>
          <w:sz w:val="24"/>
          <w:szCs w:val="24"/>
        </w:rPr>
      </w:pPr>
      <w:r w:rsidRPr="000808E0">
        <w:rPr>
          <w:rFonts w:ascii="Times New Roman" w:hAnsi="Times New Roman" w:cs="Times New Roman"/>
          <w:sz w:val="24"/>
          <w:szCs w:val="24"/>
        </w:rPr>
        <w:t>This project was successful in its goal to provide an opportunity for students to learn how to analyze a real-life scenario based on measurable evidence, rather than instinct and individual or collective bias.</w:t>
      </w:r>
    </w:p>
    <w:p w14:paraId="1C38214F" w14:textId="77777777" w:rsidR="00977CC8" w:rsidRDefault="00977CC8" w:rsidP="000808E0">
      <w:pPr>
        <w:spacing w:line="240" w:lineRule="auto"/>
        <w:jc w:val="both"/>
      </w:pPr>
      <w:r w:rsidRPr="000808E0">
        <w:rPr>
          <w:rFonts w:ascii="Times New Roman" w:hAnsi="Times New Roman" w:cs="Times New Roman"/>
          <w:sz w:val="24"/>
          <w:szCs w:val="24"/>
        </w:rPr>
        <w:t>From a technology perspective, the Text Analytics component of the analysis was an invaluable opportunity to learn and exercise concepts of Big Data Analytics, Deep Learning and Artificial Intelligence. We learned that while these technologies have a lot to offer, they are not a miracle solution for every problem, nor do they work without human intervention and professional analysis of the results.</w:t>
      </w:r>
      <w:r>
        <w:t xml:space="preserve"> </w:t>
      </w:r>
    </w:p>
    <w:p w14:paraId="2D265CB0" w14:textId="01C68F73" w:rsidR="003C6B34" w:rsidRDefault="003C6B34" w:rsidP="002855C7">
      <w:pPr>
        <w:pStyle w:val="Heading2"/>
        <w:spacing w:after="60"/>
      </w:pPr>
      <w:bookmarkStart w:id="37" w:name="_Toc55841243"/>
      <w:r>
        <w:lastRenderedPageBreak/>
        <w:t>Limitations</w:t>
      </w:r>
      <w:r w:rsidR="006814BF">
        <w:t xml:space="preserve"> and Future Direction</w:t>
      </w:r>
      <w:bookmarkEnd w:id="37"/>
    </w:p>
    <w:p w14:paraId="17E062FA" w14:textId="77777777" w:rsidR="00D85B85" w:rsidRPr="000808E0" w:rsidRDefault="00D85B85" w:rsidP="002855C7">
      <w:pPr>
        <w:spacing w:after="60" w:line="240" w:lineRule="auto"/>
        <w:jc w:val="both"/>
        <w:rPr>
          <w:rFonts w:ascii="Times New Roman" w:hAnsi="Times New Roman" w:cs="Times New Roman"/>
          <w:sz w:val="24"/>
          <w:szCs w:val="24"/>
        </w:rPr>
      </w:pPr>
      <w:r w:rsidRPr="000808E0">
        <w:rPr>
          <w:rFonts w:ascii="Times New Roman" w:hAnsi="Times New Roman" w:cs="Times New Roman"/>
          <w:sz w:val="24"/>
          <w:szCs w:val="24"/>
        </w:rPr>
        <w:t>Despite different levels of restrictions imposed by multiple governments worldwide, the virus continues to spread to this day, baffling experts and worrying government officials and citizens alike.</w:t>
      </w:r>
    </w:p>
    <w:p w14:paraId="3979F031" w14:textId="46E25D0F" w:rsidR="007E62FA" w:rsidRPr="000808E0" w:rsidRDefault="007E62FA"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The greatest limitation of all contemporary studies of the social-economic effects of the COVID-19 Pandemic is the novel nature of the phenomenon. While pandemics of this nature have happened before (the Spanish Influenza of 1918, the Hong Kong Flu in 1968, the Swine Flu in 2009, the SARS outbreak in 2003), socio-economic factors make this pandemic unique: influence of traditional and social media on the general public’s perception of risk, the impact of total or partial lockdowns in the economy, the availability of Big Data tools to extract and study data from the internet, regardless of relevance. All these factors combine to create a sense of urgency around the understating of how the disease spreads</w:t>
      </w:r>
      <w:r w:rsidR="004C1970" w:rsidRPr="000808E0">
        <w:rPr>
          <w:rFonts w:ascii="Times New Roman" w:hAnsi="Times New Roman" w:cs="Times New Roman"/>
          <w:sz w:val="24"/>
          <w:szCs w:val="24"/>
        </w:rPr>
        <w:t>;</w:t>
      </w:r>
      <w:r w:rsidRPr="000808E0">
        <w:rPr>
          <w:rFonts w:ascii="Times New Roman" w:hAnsi="Times New Roman" w:cs="Times New Roman"/>
          <w:sz w:val="24"/>
          <w:szCs w:val="24"/>
        </w:rPr>
        <w:t xml:space="preserve"> however, </w:t>
      </w:r>
      <w:r w:rsidR="00D85B85" w:rsidRPr="000808E0">
        <w:rPr>
          <w:rFonts w:ascii="Times New Roman" w:hAnsi="Times New Roman" w:cs="Times New Roman"/>
          <w:sz w:val="24"/>
          <w:szCs w:val="24"/>
        </w:rPr>
        <w:t xml:space="preserve">as of the date this report was written (Nov 2020), the pandemic is still not under control. </w:t>
      </w:r>
    </w:p>
    <w:p w14:paraId="7AA87F08" w14:textId="10788C98" w:rsidR="00D85B85" w:rsidRPr="000808E0" w:rsidRDefault="00D85B85" w:rsidP="000808E0">
      <w:pPr>
        <w:spacing w:line="240" w:lineRule="auto"/>
        <w:jc w:val="both"/>
        <w:rPr>
          <w:rFonts w:ascii="Times New Roman" w:hAnsi="Times New Roman" w:cs="Times New Roman"/>
          <w:sz w:val="24"/>
          <w:szCs w:val="24"/>
        </w:rPr>
      </w:pPr>
      <w:r w:rsidRPr="000808E0">
        <w:rPr>
          <w:rFonts w:ascii="Times New Roman" w:hAnsi="Times New Roman" w:cs="Times New Roman"/>
          <w:sz w:val="24"/>
          <w:szCs w:val="24"/>
        </w:rPr>
        <w:t xml:space="preserve">A specific limitation for this project was the inability to find any evidence of actual behavior change in response to government requests. We could not find any datasets </w:t>
      </w:r>
      <w:r w:rsidR="004C1970" w:rsidRPr="000808E0">
        <w:rPr>
          <w:rFonts w:ascii="Times New Roman" w:hAnsi="Times New Roman" w:cs="Times New Roman"/>
          <w:sz w:val="24"/>
          <w:szCs w:val="24"/>
        </w:rPr>
        <w:t xml:space="preserve">that </w:t>
      </w:r>
      <w:r w:rsidRPr="000808E0">
        <w:rPr>
          <w:rFonts w:ascii="Times New Roman" w:hAnsi="Times New Roman" w:cs="Times New Roman"/>
          <w:sz w:val="24"/>
          <w:szCs w:val="24"/>
        </w:rPr>
        <w:t>could measure the number of employees working remote vs onsite, for example. For future direction, this project’s analysis could be enhanced with economic indicators such as industrial output, school attendance, online shopping increases, etc</w:t>
      </w:r>
      <w:r w:rsidR="000808E0">
        <w:rPr>
          <w:rFonts w:ascii="Times New Roman" w:hAnsi="Times New Roman" w:cs="Times New Roman"/>
          <w:sz w:val="24"/>
          <w:szCs w:val="24"/>
        </w:rPr>
        <w:t>.,</w:t>
      </w:r>
      <w:r w:rsidRPr="000808E0">
        <w:rPr>
          <w:rFonts w:ascii="Times New Roman" w:hAnsi="Times New Roman" w:cs="Times New Roman"/>
          <w:sz w:val="24"/>
          <w:szCs w:val="24"/>
        </w:rPr>
        <w:t xml:space="preserve"> that could better measure behavior changes as inputs to a complete Epidemiolog</w:t>
      </w:r>
      <w:r w:rsidR="004C1970" w:rsidRPr="000808E0">
        <w:rPr>
          <w:rFonts w:ascii="Times New Roman" w:hAnsi="Times New Roman" w:cs="Times New Roman"/>
          <w:sz w:val="24"/>
          <w:szCs w:val="24"/>
        </w:rPr>
        <w:t xml:space="preserve">ical </w:t>
      </w:r>
      <w:r w:rsidRPr="000808E0">
        <w:rPr>
          <w:rFonts w:ascii="Times New Roman" w:hAnsi="Times New Roman" w:cs="Times New Roman"/>
          <w:sz w:val="24"/>
          <w:szCs w:val="24"/>
        </w:rPr>
        <w:t>Model.</w:t>
      </w:r>
    </w:p>
    <w:p w14:paraId="53F5390F" w14:textId="77777777" w:rsidR="00D85B85" w:rsidRDefault="00D85B85" w:rsidP="007E62FA"/>
    <w:p w14:paraId="3DA1C212" w14:textId="77777777" w:rsidR="006814BF" w:rsidRDefault="006814BF">
      <w:pPr>
        <w:rPr>
          <w:rFonts w:asciiTheme="majorHAnsi" w:eastAsiaTheme="majorEastAsia" w:hAnsiTheme="majorHAnsi" w:cstheme="majorBidi"/>
          <w:color w:val="2F5496" w:themeColor="accent1" w:themeShade="BF"/>
          <w:sz w:val="32"/>
          <w:szCs w:val="32"/>
        </w:rPr>
      </w:pPr>
      <w:r>
        <w:br w:type="page"/>
      </w:r>
    </w:p>
    <w:p w14:paraId="6B7F6C03" w14:textId="76B94BE7" w:rsidR="00B935A4" w:rsidRDefault="00657828" w:rsidP="002855C7">
      <w:pPr>
        <w:pStyle w:val="Heading1"/>
        <w:spacing w:after="60"/>
      </w:pPr>
      <w:bookmarkStart w:id="38" w:name="_Toc55841244"/>
      <w:r>
        <w:lastRenderedPageBreak/>
        <w:t>References</w:t>
      </w:r>
      <w:bookmarkEnd w:id="38"/>
    </w:p>
    <w:p w14:paraId="6114F6AB" w14:textId="6F5E7EF4" w:rsidR="7298A2E6" w:rsidRDefault="7298A2E6" w:rsidP="41ED4831">
      <w:pPr>
        <w:spacing w:line="257" w:lineRule="auto"/>
        <w:ind w:left="720" w:hanging="720"/>
      </w:pPr>
      <w:r w:rsidRPr="41ED4831">
        <w:rPr>
          <w:rFonts w:ascii="Times New Roman" w:eastAsia="Times New Roman" w:hAnsi="Times New Roman" w:cs="Times New Roman"/>
          <w:sz w:val="24"/>
          <w:szCs w:val="24"/>
        </w:rPr>
        <w:t xml:space="preserve">Moreno, </w:t>
      </w:r>
      <w:proofErr w:type="spellStart"/>
      <w:r w:rsidRPr="41ED4831">
        <w:rPr>
          <w:rFonts w:ascii="Times New Roman" w:eastAsia="Times New Roman" w:hAnsi="Times New Roman" w:cs="Times New Roman"/>
          <w:sz w:val="24"/>
          <w:szCs w:val="24"/>
        </w:rPr>
        <w:t>Ángeles</w:t>
      </w:r>
      <w:proofErr w:type="spellEnd"/>
      <w:r w:rsidRPr="41ED4831">
        <w:rPr>
          <w:rFonts w:ascii="Times New Roman" w:eastAsia="Times New Roman" w:hAnsi="Times New Roman" w:cs="Times New Roman"/>
          <w:sz w:val="24"/>
          <w:szCs w:val="24"/>
        </w:rPr>
        <w:t xml:space="preserve">; Fuentes-Lara, Cristina; Navarro, Cristina (2020). “Covid-19 communication management in Spain: Exploring the effect of information-seeking behavior and message reception in public’s evaluation”. El </w:t>
      </w:r>
      <w:proofErr w:type="spellStart"/>
      <w:r w:rsidRPr="41ED4831">
        <w:rPr>
          <w:rFonts w:ascii="Times New Roman" w:eastAsia="Times New Roman" w:hAnsi="Times New Roman" w:cs="Times New Roman"/>
          <w:sz w:val="24"/>
          <w:szCs w:val="24"/>
        </w:rPr>
        <w:t>profesional</w:t>
      </w:r>
      <w:proofErr w:type="spellEnd"/>
      <w:r w:rsidRPr="41ED4831">
        <w:rPr>
          <w:rFonts w:ascii="Times New Roman" w:eastAsia="Times New Roman" w:hAnsi="Times New Roman" w:cs="Times New Roman"/>
          <w:sz w:val="24"/>
          <w:szCs w:val="24"/>
        </w:rPr>
        <w:t xml:space="preserve"> de la </w:t>
      </w:r>
      <w:proofErr w:type="spellStart"/>
      <w:r w:rsidRPr="41ED4831">
        <w:rPr>
          <w:rFonts w:ascii="Times New Roman" w:eastAsia="Times New Roman" w:hAnsi="Times New Roman" w:cs="Times New Roman"/>
          <w:sz w:val="24"/>
          <w:szCs w:val="24"/>
        </w:rPr>
        <w:t>información</w:t>
      </w:r>
      <w:proofErr w:type="spellEnd"/>
      <w:r w:rsidRPr="41ED4831">
        <w:rPr>
          <w:rFonts w:ascii="Times New Roman" w:eastAsia="Times New Roman" w:hAnsi="Times New Roman" w:cs="Times New Roman"/>
          <w:sz w:val="24"/>
          <w:szCs w:val="24"/>
        </w:rPr>
        <w:t xml:space="preserve">, v. 29, n. 4, e290402. </w:t>
      </w:r>
      <w:hyperlink r:id="rId71">
        <w:r w:rsidRPr="41ED4831">
          <w:rPr>
            <w:rStyle w:val="Hyperlink"/>
            <w:rFonts w:ascii="Times New Roman" w:eastAsia="Times New Roman" w:hAnsi="Times New Roman" w:cs="Times New Roman"/>
            <w:sz w:val="24"/>
            <w:szCs w:val="24"/>
          </w:rPr>
          <w:t>https://doi.org/10.3145/epi.2020.jul.02</w:t>
        </w:r>
      </w:hyperlink>
      <w:r w:rsidRPr="41ED4831">
        <w:rPr>
          <w:rFonts w:ascii="Times New Roman" w:eastAsia="Times New Roman" w:hAnsi="Times New Roman" w:cs="Times New Roman"/>
          <w:sz w:val="24"/>
          <w:szCs w:val="24"/>
        </w:rPr>
        <w:t>.</w:t>
      </w:r>
    </w:p>
    <w:p w14:paraId="487EDEFC" w14:textId="55641AA9" w:rsidR="00F76D49" w:rsidRPr="00BA4961" w:rsidRDefault="00F95BC8" w:rsidP="002855C7">
      <w:pPr>
        <w:spacing w:after="60" w:line="240" w:lineRule="auto"/>
        <w:ind w:left="720" w:hanging="720"/>
        <w:rPr>
          <w:rFonts w:ascii="Times New Roman" w:hAnsi="Times New Roman" w:cs="Times New Roman"/>
          <w:sz w:val="24"/>
          <w:szCs w:val="24"/>
        </w:rPr>
      </w:pPr>
      <w:r w:rsidRPr="41ED4831">
        <w:rPr>
          <w:rFonts w:ascii="Times New Roman" w:hAnsi="Times New Roman" w:cs="Times New Roman"/>
          <w:sz w:val="24"/>
          <w:szCs w:val="24"/>
        </w:rPr>
        <w:t xml:space="preserve">Wei, WE, Li Z, </w:t>
      </w:r>
      <w:proofErr w:type="spellStart"/>
      <w:r w:rsidRPr="41ED4831">
        <w:rPr>
          <w:rFonts w:ascii="Times New Roman" w:hAnsi="Times New Roman" w:cs="Times New Roman"/>
          <w:sz w:val="24"/>
          <w:szCs w:val="24"/>
        </w:rPr>
        <w:t>Chiew</w:t>
      </w:r>
      <w:proofErr w:type="spellEnd"/>
      <w:r w:rsidRPr="41ED4831">
        <w:rPr>
          <w:rFonts w:ascii="Times New Roman" w:hAnsi="Times New Roman" w:cs="Times New Roman"/>
          <w:sz w:val="24"/>
          <w:szCs w:val="24"/>
        </w:rPr>
        <w:t xml:space="preserve"> CJ, Yong SE, </w:t>
      </w:r>
      <w:proofErr w:type="spellStart"/>
      <w:r w:rsidRPr="41ED4831">
        <w:rPr>
          <w:rFonts w:ascii="Times New Roman" w:hAnsi="Times New Roman" w:cs="Times New Roman"/>
          <w:sz w:val="24"/>
          <w:szCs w:val="24"/>
        </w:rPr>
        <w:t>Toh</w:t>
      </w:r>
      <w:proofErr w:type="spellEnd"/>
      <w:r w:rsidRPr="41ED4831">
        <w:rPr>
          <w:rFonts w:ascii="Times New Roman" w:hAnsi="Times New Roman" w:cs="Times New Roman"/>
          <w:sz w:val="24"/>
          <w:szCs w:val="24"/>
        </w:rPr>
        <w:t xml:space="preserve"> MP, Lee VJ.</w:t>
      </w:r>
      <w:r w:rsidR="00505493" w:rsidRPr="41ED4831">
        <w:rPr>
          <w:rFonts w:ascii="Times New Roman" w:hAnsi="Times New Roman" w:cs="Times New Roman"/>
          <w:sz w:val="24"/>
          <w:szCs w:val="24"/>
        </w:rPr>
        <w:t xml:space="preserve"> </w:t>
      </w:r>
      <w:r w:rsidR="00825396" w:rsidRPr="41ED4831">
        <w:rPr>
          <w:rFonts w:ascii="Times New Roman" w:hAnsi="Times New Roman" w:cs="Times New Roman"/>
          <w:sz w:val="24"/>
          <w:szCs w:val="24"/>
        </w:rPr>
        <w:t xml:space="preserve">(2020). </w:t>
      </w:r>
      <w:proofErr w:type="spellStart"/>
      <w:r w:rsidR="00505493" w:rsidRPr="41ED4831">
        <w:rPr>
          <w:rFonts w:ascii="Times New Roman" w:hAnsi="Times New Roman" w:cs="Times New Roman"/>
          <w:sz w:val="24"/>
          <w:szCs w:val="24"/>
        </w:rPr>
        <w:t>Presymptomatic</w:t>
      </w:r>
      <w:proofErr w:type="spellEnd"/>
      <w:r w:rsidR="00505493" w:rsidRPr="41ED4831">
        <w:rPr>
          <w:rFonts w:ascii="Times New Roman" w:hAnsi="Times New Roman" w:cs="Times New Roman"/>
          <w:sz w:val="24"/>
          <w:szCs w:val="24"/>
        </w:rPr>
        <w:t xml:space="preserve"> Transmission of SARS-CoV-2-Singapore, January 23-March 16, 2020.  </w:t>
      </w:r>
      <w:r w:rsidR="00505493" w:rsidRPr="41ED4831">
        <w:rPr>
          <w:rFonts w:ascii="Times New Roman" w:hAnsi="Times New Roman" w:cs="Times New Roman"/>
          <w:i/>
          <w:iCs/>
          <w:sz w:val="24"/>
          <w:szCs w:val="24"/>
        </w:rPr>
        <w:t xml:space="preserve">MMWR </w:t>
      </w:r>
      <w:proofErr w:type="spellStart"/>
      <w:r w:rsidR="00505493" w:rsidRPr="41ED4831">
        <w:rPr>
          <w:rFonts w:ascii="Times New Roman" w:hAnsi="Times New Roman" w:cs="Times New Roman"/>
          <w:i/>
          <w:iCs/>
          <w:sz w:val="24"/>
          <w:szCs w:val="24"/>
        </w:rPr>
        <w:t>Morb</w:t>
      </w:r>
      <w:proofErr w:type="spellEnd"/>
      <w:r w:rsidR="00505493" w:rsidRPr="41ED4831">
        <w:rPr>
          <w:rFonts w:ascii="Times New Roman" w:hAnsi="Times New Roman" w:cs="Times New Roman"/>
          <w:i/>
          <w:iCs/>
          <w:sz w:val="24"/>
          <w:szCs w:val="24"/>
        </w:rPr>
        <w:t xml:space="preserve"> Mortal </w:t>
      </w:r>
      <w:proofErr w:type="spellStart"/>
      <w:r w:rsidR="00505493" w:rsidRPr="41ED4831">
        <w:rPr>
          <w:rFonts w:ascii="Times New Roman" w:hAnsi="Times New Roman" w:cs="Times New Roman"/>
          <w:i/>
          <w:iCs/>
          <w:sz w:val="24"/>
          <w:szCs w:val="24"/>
        </w:rPr>
        <w:t>Wkly</w:t>
      </w:r>
      <w:proofErr w:type="spellEnd"/>
      <w:r w:rsidR="00505493" w:rsidRPr="41ED4831">
        <w:rPr>
          <w:rFonts w:ascii="Times New Roman" w:hAnsi="Times New Roman" w:cs="Times New Roman"/>
          <w:i/>
          <w:iCs/>
          <w:sz w:val="24"/>
          <w:szCs w:val="24"/>
        </w:rPr>
        <w:t xml:space="preserve"> Rep</w:t>
      </w:r>
      <w:r w:rsidR="00BA4961" w:rsidRPr="41ED4831">
        <w:rPr>
          <w:rFonts w:ascii="Times New Roman" w:hAnsi="Times New Roman" w:cs="Times New Roman"/>
          <w:sz w:val="24"/>
          <w:szCs w:val="24"/>
        </w:rPr>
        <w:t xml:space="preserve">, </w:t>
      </w:r>
      <w:r w:rsidR="00435AEA" w:rsidRPr="41ED4831">
        <w:rPr>
          <w:rFonts w:ascii="Times New Roman" w:hAnsi="Times New Roman" w:cs="Times New Roman"/>
          <w:sz w:val="24"/>
          <w:szCs w:val="24"/>
        </w:rPr>
        <w:t>69</w:t>
      </w:r>
      <w:r w:rsidR="00BA4961" w:rsidRPr="41ED4831">
        <w:rPr>
          <w:rFonts w:ascii="Times New Roman" w:hAnsi="Times New Roman" w:cs="Times New Roman"/>
          <w:sz w:val="24"/>
          <w:szCs w:val="24"/>
        </w:rPr>
        <w:t xml:space="preserve">, </w:t>
      </w:r>
      <w:r w:rsidR="00435AEA" w:rsidRPr="41ED4831">
        <w:rPr>
          <w:rFonts w:ascii="Times New Roman" w:hAnsi="Times New Roman" w:cs="Times New Roman"/>
          <w:sz w:val="24"/>
          <w:szCs w:val="24"/>
        </w:rPr>
        <w:t xml:space="preserve">411-415. DOI: </w:t>
      </w:r>
      <w:hyperlink r:id="rId72">
        <w:r w:rsidR="000A7D71" w:rsidRPr="41ED4831">
          <w:rPr>
            <w:rStyle w:val="Hyperlink"/>
            <w:rFonts w:ascii="Times New Roman" w:hAnsi="Times New Roman" w:cs="Times New Roman"/>
            <w:sz w:val="24"/>
            <w:szCs w:val="24"/>
          </w:rPr>
          <w:t>http://dx.doi.org/10.15585/mmwr.mm6914el</w:t>
        </w:r>
      </w:hyperlink>
      <w:r w:rsidR="000A7D71" w:rsidRPr="41ED4831">
        <w:rPr>
          <w:rFonts w:ascii="Times New Roman" w:hAnsi="Times New Roman" w:cs="Times New Roman"/>
          <w:sz w:val="24"/>
          <w:szCs w:val="24"/>
        </w:rPr>
        <w:t xml:space="preserve"> </w:t>
      </w:r>
    </w:p>
    <w:p w14:paraId="66EC0AEE" w14:textId="57CEB3AF" w:rsidR="41ED4831" w:rsidRDefault="41ED4831" w:rsidP="41ED4831">
      <w:pPr>
        <w:spacing w:after="60" w:line="240" w:lineRule="auto"/>
        <w:ind w:left="720" w:hanging="720"/>
        <w:rPr>
          <w:rFonts w:ascii="Times New Roman" w:hAnsi="Times New Roman" w:cs="Times New Roman"/>
          <w:sz w:val="24"/>
          <w:szCs w:val="24"/>
        </w:rPr>
      </w:pPr>
    </w:p>
    <w:p w14:paraId="101FB995" w14:textId="77777777" w:rsidR="00F76D49" w:rsidRDefault="00F76D49" w:rsidP="00F76D49">
      <w:pPr>
        <w:spacing w:after="0" w:line="240" w:lineRule="auto"/>
        <w:ind w:left="720" w:hanging="720"/>
        <w:rPr>
          <w:rFonts w:ascii="Times New Roman" w:hAnsi="Times New Roman" w:cs="Times New Roman"/>
          <w:sz w:val="24"/>
          <w:szCs w:val="24"/>
        </w:rPr>
      </w:pPr>
    </w:p>
    <w:p w14:paraId="632C8436" w14:textId="7B0E26D5" w:rsidR="00F76D49" w:rsidRDefault="00F76D49" w:rsidP="00F76D49">
      <w:pPr>
        <w:spacing w:after="0" w:line="240" w:lineRule="auto"/>
        <w:ind w:left="720" w:hanging="720"/>
        <w:rPr>
          <w:rFonts w:ascii="Times New Roman" w:hAnsi="Times New Roman" w:cs="Times New Roman"/>
          <w:sz w:val="24"/>
          <w:szCs w:val="24"/>
        </w:rPr>
      </w:pPr>
    </w:p>
    <w:p w14:paraId="68F4A187" w14:textId="0BE5A478" w:rsidR="000808E0" w:rsidRDefault="000808E0" w:rsidP="00F76D49">
      <w:pPr>
        <w:spacing w:after="0" w:line="240" w:lineRule="auto"/>
        <w:ind w:left="720" w:hanging="720"/>
        <w:rPr>
          <w:rFonts w:ascii="Times New Roman" w:hAnsi="Times New Roman" w:cs="Times New Roman"/>
          <w:sz w:val="24"/>
          <w:szCs w:val="24"/>
        </w:rPr>
      </w:pPr>
    </w:p>
    <w:p w14:paraId="03E33CB4" w14:textId="7D82F9B7" w:rsidR="000808E0" w:rsidRDefault="000808E0" w:rsidP="00F76D49">
      <w:pPr>
        <w:spacing w:after="0" w:line="240" w:lineRule="auto"/>
        <w:ind w:left="720" w:hanging="720"/>
        <w:rPr>
          <w:rFonts w:ascii="Times New Roman" w:hAnsi="Times New Roman" w:cs="Times New Roman"/>
          <w:sz w:val="24"/>
          <w:szCs w:val="24"/>
        </w:rPr>
      </w:pPr>
    </w:p>
    <w:p w14:paraId="24B2CC1B" w14:textId="3DA58BAA" w:rsidR="000808E0" w:rsidRDefault="000808E0" w:rsidP="00F76D49">
      <w:pPr>
        <w:spacing w:after="0" w:line="240" w:lineRule="auto"/>
        <w:ind w:left="720" w:hanging="720"/>
        <w:rPr>
          <w:rFonts w:ascii="Times New Roman" w:hAnsi="Times New Roman" w:cs="Times New Roman"/>
          <w:sz w:val="24"/>
          <w:szCs w:val="24"/>
        </w:rPr>
      </w:pPr>
    </w:p>
    <w:p w14:paraId="12EBBD52" w14:textId="08C1E715" w:rsidR="000808E0" w:rsidRDefault="000808E0" w:rsidP="00F76D49">
      <w:pPr>
        <w:spacing w:after="0" w:line="240" w:lineRule="auto"/>
        <w:ind w:left="720" w:hanging="720"/>
        <w:rPr>
          <w:rFonts w:ascii="Times New Roman" w:hAnsi="Times New Roman" w:cs="Times New Roman"/>
          <w:sz w:val="24"/>
          <w:szCs w:val="24"/>
        </w:rPr>
      </w:pPr>
    </w:p>
    <w:p w14:paraId="11CABFB0" w14:textId="3C02AC2A" w:rsidR="000808E0" w:rsidRDefault="000808E0" w:rsidP="00F76D49">
      <w:pPr>
        <w:spacing w:after="0" w:line="240" w:lineRule="auto"/>
        <w:ind w:left="720" w:hanging="720"/>
        <w:rPr>
          <w:rFonts w:ascii="Times New Roman" w:hAnsi="Times New Roman" w:cs="Times New Roman"/>
          <w:sz w:val="24"/>
          <w:szCs w:val="24"/>
        </w:rPr>
      </w:pPr>
    </w:p>
    <w:p w14:paraId="4D93A30B" w14:textId="79460E5B" w:rsidR="000808E0" w:rsidRDefault="000808E0" w:rsidP="00F76D49">
      <w:pPr>
        <w:spacing w:after="0" w:line="240" w:lineRule="auto"/>
        <w:ind w:left="720" w:hanging="720"/>
        <w:rPr>
          <w:rFonts w:ascii="Times New Roman" w:hAnsi="Times New Roman" w:cs="Times New Roman"/>
          <w:sz w:val="24"/>
          <w:szCs w:val="24"/>
        </w:rPr>
      </w:pPr>
    </w:p>
    <w:p w14:paraId="0FA1C2B5" w14:textId="61211559" w:rsidR="000808E0" w:rsidRDefault="000808E0" w:rsidP="00F76D49">
      <w:pPr>
        <w:spacing w:after="0" w:line="240" w:lineRule="auto"/>
        <w:ind w:left="720" w:hanging="720"/>
        <w:rPr>
          <w:rFonts w:ascii="Times New Roman" w:hAnsi="Times New Roman" w:cs="Times New Roman"/>
          <w:sz w:val="24"/>
          <w:szCs w:val="24"/>
        </w:rPr>
      </w:pPr>
    </w:p>
    <w:p w14:paraId="4D3CD418" w14:textId="53ABE95E" w:rsidR="000808E0" w:rsidRDefault="000808E0" w:rsidP="00F76D49">
      <w:pPr>
        <w:spacing w:after="0" w:line="240" w:lineRule="auto"/>
        <w:ind w:left="720" w:hanging="720"/>
        <w:rPr>
          <w:rFonts w:ascii="Times New Roman" w:hAnsi="Times New Roman" w:cs="Times New Roman"/>
          <w:sz w:val="24"/>
          <w:szCs w:val="24"/>
        </w:rPr>
      </w:pPr>
    </w:p>
    <w:p w14:paraId="05249704" w14:textId="05DD4205" w:rsidR="000808E0" w:rsidRDefault="000808E0" w:rsidP="00F76D49">
      <w:pPr>
        <w:spacing w:after="0" w:line="240" w:lineRule="auto"/>
        <w:ind w:left="720" w:hanging="720"/>
        <w:rPr>
          <w:rFonts w:ascii="Times New Roman" w:hAnsi="Times New Roman" w:cs="Times New Roman"/>
          <w:sz w:val="24"/>
          <w:szCs w:val="24"/>
        </w:rPr>
      </w:pPr>
    </w:p>
    <w:p w14:paraId="143A7337" w14:textId="7E11B614" w:rsidR="000808E0" w:rsidRDefault="000808E0" w:rsidP="00F76D49">
      <w:pPr>
        <w:spacing w:after="0" w:line="240" w:lineRule="auto"/>
        <w:ind w:left="720" w:hanging="720"/>
        <w:rPr>
          <w:rFonts w:ascii="Times New Roman" w:hAnsi="Times New Roman" w:cs="Times New Roman"/>
          <w:sz w:val="24"/>
          <w:szCs w:val="24"/>
        </w:rPr>
      </w:pPr>
    </w:p>
    <w:p w14:paraId="08832C15" w14:textId="39587A44" w:rsidR="000808E0" w:rsidRDefault="000808E0" w:rsidP="00F76D49">
      <w:pPr>
        <w:spacing w:after="0" w:line="240" w:lineRule="auto"/>
        <w:ind w:left="720" w:hanging="720"/>
        <w:rPr>
          <w:rFonts w:ascii="Times New Roman" w:hAnsi="Times New Roman" w:cs="Times New Roman"/>
          <w:sz w:val="24"/>
          <w:szCs w:val="24"/>
        </w:rPr>
      </w:pPr>
    </w:p>
    <w:p w14:paraId="12575308" w14:textId="19E3D891" w:rsidR="000808E0" w:rsidRDefault="000808E0" w:rsidP="00F76D49">
      <w:pPr>
        <w:spacing w:after="0" w:line="240" w:lineRule="auto"/>
        <w:ind w:left="720" w:hanging="720"/>
        <w:rPr>
          <w:rFonts w:ascii="Times New Roman" w:hAnsi="Times New Roman" w:cs="Times New Roman"/>
          <w:sz w:val="24"/>
          <w:szCs w:val="24"/>
        </w:rPr>
      </w:pPr>
    </w:p>
    <w:p w14:paraId="54F7F151" w14:textId="1C62E094" w:rsidR="000808E0" w:rsidRDefault="000808E0" w:rsidP="00F76D49">
      <w:pPr>
        <w:spacing w:after="0" w:line="240" w:lineRule="auto"/>
        <w:ind w:left="720" w:hanging="720"/>
        <w:rPr>
          <w:rFonts w:ascii="Times New Roman" w:hAnsi="Times New Roman" w:cs="Times New Roman"/>
          <w:sz w:val="24"/>
          <w:szCs w:val="24"/>
        </w:rPr>
      </w:pPr>
    </w:p>
    <w:p w14:paraId="184E3F85" w14:textId="54EBBD26" w:rsidR="000808E0" w:rsidRDefault="000808E0" w:rsidP="00F76D49">
      <w:pPr>
        <w:spacing w:after="0" w:line="240" w:lineRule="auto"/>
        <w:ind w:left="720" w:hanging="720"/>
        <w:rPr>
          <w:rFonts w:ascii="Times New Roman" w:hAnsi="Times New Roman" w:cs="Times New Roman"/>
          <w:sz w:val="24"/>
          <w:szCs w:val="24"/>
        </w:rPr>
      </w:pPr>
    </w:p>
    <w:p w14:paraId="72C42AD3" w14:textId="4D180021" w:rsidR="000808E0" w:rsidRDefault="000808E0" w:rsidP="00F76D49">
      <w:pPr>
        <w:spacing w:after="0" w:line="240" w:lineRule="auto"/>
        <w:ind w:left="720" w:hanging="720"/>
        <w:rPr>
          <w:rFonts w:ascii="Times New Roman" w:hAnsi="Times New Roman" w:cs="Times New Roman"/>
          <w:sz w:val="24"/>
          <w:szCs w:val="24"/>
        </w:rPr>
      </w:pPr>
    </w:p>
    <w:p w14:paraId="2CC9E0F5" w14:textId="6F282FEB" w:rsidR="000808E0" w:rsidRDefault="000808E0" w:rsidP="00F76D49">
      <w:pPr>
        <w:spacing w:after="0" w:line="240" w:lineRule="auto"/>
        <w:ind w:left="720" w:hanging="720"/>
        <w:rPr>
          <w:rFonts w:ascii="Times New Roman" w:hAnsi="Times New Roman" w:cs="Times New Roman"/>
          <w:sz w:val="24"/>
          <w:szCs w:val="24"/>
        </w:rPr>
      </w:pPr>
    </w:p>
    <w:p w14:paraId="73C340D4" w14:textId="47F217DF" w:rsidR="000808E0" w:rsidRDefault="000808E0" w:rsidP="00F76D49">
      <w:pPr>
        <w:spacing w:after="0" w:line="240" w:lineRule="auto"/>
        <w:ind w:left="720" w:hanging="720"/>
        <w:rPr>
          <w:rFonts w:ascii="Times New Roman" w:hAnsi="Times New Roman" w:cs="Times New Roman"/>
          <w:sz w:val="24"/>
          <w:szCs w:val="24"/>
        </w:rPr>
      </w:pPr>
    </w:p>
    <w:p w14:paraId="2D8AB1D6" w14:textId="16FDDB86" w:rsidR="000808E0" w:rsidRDefault="000808E0" w:rsidP="00F76D49">
      <w:pPr>
        <w:spacing w:after="0" w:line="240" w:lineRule="auto"/>
        <w:ind w:left="720" w:hanging="720"/>
        <w:rPr>
          <w:rFonts w:ascii="Times New Roman" w:hAnsi="Times New Roman" w:cs="Times New Roman"/>
          <w:sz w:val="24"/>
          <w:szCs w:val="24"/>
        </w:rPr>
      </w:pPr>
    </w:p>
    <w:p w14:paraId="23DB6E3C" w14:textId="1355ADD6" w:rsidR="000808E0" w:rsidRDefault="000808E0" w:rsidP="00F76D49">
      <w:pPr>
        <w:spacing w:after="0" w:line="240" w:lineRule="auto"/>
        <w:ind w:left="720" w:hanging="720"/>
        <w:rPr>
          <w:rFonts w:ascii="Times New Roman" w:hAnsi="Times New Roman" w:cs="Times New Roman"/>
          <w:sz w:val="24"/>
          <w:szCs w:val="24"/>
        </w:rPr>
      </w:pPr>
    </w:p>
    <w:p w14:paraId="58FAAC01" w14:textId="45AFB801" w:rsidR="000808E0" w:rsidRDefault="000808E0" w:rsidP="00F76D49">
      <w:pPr>
        <w:spacing w:after="0" w:line="240" w:lineRule="auto"/>
        <w:ind w:left="720" w:hanging="720"/>
        <w:rPr>
          <w:rFonts w:ascii="Times New Roman" w:hAnsi="Times New Roman" w:cs="Times New Roman"/>
          <w:sz w:val="24"/>
          <w:szCs w:val="24"/>
        </w:rPr>
      </w:pPr>
    </w:p>
    <w:p w14:paraId="0132CE51" w14:textId="0496C55B" w:rsidR="000808E0" w:rsidRDefault="000808E0" w:rsidP="00F76D49">
      <w:pPr>
        <w:spacing w:after="0" w:line="240" w:lineRule="auto"/>
        <w:ind w:left="720" w:hanging="720"/>
        <w:rPr>
          <w:rFonts w:ascii="Times New Roman" w:hAnsi="Times New Roman" w:cs="Times New Roman"/>
          <w:sz w:val="24"/>
          <w:szCs w:val="24"/>
        </w:rPr>
      </w:pPr>
    </w:p>
    <w:p w14:paraId="271DEC8E" w14:textId="1589C6DD" w:rsidR="000808E0" w:rsidRDefault="000808E0" w:rsidP="00F76D49">
      <w:pPr>
        <w:spacing w:after="0" w:line="240" w:lineRule="auto"/>
        <w:ind w:left="720" w:hanging="720"/>
        <w:rPr>
          <w:rFonts w:ascii="Times New Roman" w:hAnsi="Times New Roman" w:cs="Times New Roman"/>
          <w:sz w:val="24"/>
          <w:szCs w:val="24"/>
        </w:rPr>
      </w:pPr>
    </w:p>
    <w:p w14:paraId="619ED244" w14:textId="2471B47E" w:rsidR="000808E0" w:rsidRDefault="000808E0" w:rsidP="00F76D49">
      <w:pPr>
        <w:spacing w:after="0" w:line="240" w:lineRule="auto"/>
        <w:ind w:left="720" w:hanging="720"/>
        <w:rPr>
          <w:rFonts w:ascii="Times New Roman" w:hAnsi="Times New Roman" w:cs="Times New Roman"/>
          <w:sz w:val="24"/>
          <w:szCs w:val="24"/>
        </w:rPr>
      </w:pPr>
    </w:p>
    <w:p w14:paraId="39261E1D" w14:textId="650F3D9C" w:rsidR="000808E0" w:rsidRDefault="000808E0" w:rsidP="00F76D49">
      <w:pPr>
        <w:spacing w:after="0" w:line="240" w:lineRule="auto"/>
        <w:ind w:left="720" w:hanging="720"/>
        <w:rPr>
          <w:rFonts w:ascii="Times New Roman" w:hAnsi="Times New Roman" w:cs="Times New Roman"/>
          <w:sz w:val="24"/>
          <w:szCs w:val="24"/>
        </w:rPr>
      </w:pPr>
    </w:p>
    <w:p w14:paraId="14BB757F" w14:textId="6418B5E5" w:rsidR="000808E0" w:rsidRDefault="000808E0" w:rsidP="00F76D49">
      <w:pPr>
        <w:spacing w:after="0" w:line="240" w:lineRule="auto"/>
        <w:ind w:left="720" w:hanging="720"/>
        <w:rPr>
          <w:rFonts w:ascii="Times New Roman" w:hAnsi="Times New Roman" w:cs="Times New Roman"/>
          <w:sz w:val="24"/>
          <w:szCs w:val="24"/>
        </w:rPr>
      </w:pPr>
    </w:p>
    <w:p w14:paraId="23070A14" w14:textId="02D7B912" w:rsidR="000808E0" w:rsidRDefault="000808E0" w:rsidP="00F76D49">
      <w:pPr>
        <w:spacing w:after="0" w:line="240" w:lineRule="auto"/>
        <w:ind w:left="720" w:hanging="720"/>
        <w:rPr>
          <w:rFonts w:ascii="Times New Roman" w:hAnsi="Times New Roman" w:cs="Times New Roman"/>
          <w:sz w:val="24"/>
          <w:szCs w:val="24"/>
        </w:rPr>
      </w:pPr>
    </w:p>
    <w:p w14:paraId="28E39446" w14:textId="42A4A8BA" w:rsidR="000808E0" w:rsidRDefault="000808E0" w:rsidP="00F76D49">
      <w:pPr>
        <w:spacing w:after="0" w:line="240" w:lineRule="auto"/>
        <w:ind w:left="720" w:hanging="720"/>
        <w:rPr>
          <w:rFonts w:ascii="Times New Roman" w:hAnsi="Times New Roman" w:cs="Times New Roman"/>
          <w:sz w:val="24"/>
          <w:szCs w:val="24"/>
        </w:rPr>
      </w:pPr>
    </w:p>
    <w:p w14:paraId="41E9BE43" w14:textId="09DDE223" w:rsidR="000808E0" w:rsidRDefault="000808E0" w:rsidP="00F76D49">
      <w:pPr>
        <w:spacing w:after="0" w:line="240" w:lineRule="auto"/>
        <w:ind w:left="720" w:hanging="720"/>
        <w:rPr>
          <w:rFonts w:ascii="Times New Roman" w:hAnsi="Times New Roman" w:cs="Times New Roman"/>
          <w:sz w:val="24"/>
          <w:szCs w:val="24"/>
        </w:rPr>
      </w:pPr>
    </w:p>
    <w:p w14:paraId="20391F13" w14:textId="2052B3A8" w:rsidR="000808E0" w:rsidRDefault="000808E0" w:rsidP="00F76D49">
      <w:pPr>
        <w:spacing w:after="0" w:line="240" w:lineRule="auto"/>
        <w:ind w:left="720" w:hanging="720"/>
        <w:rPr>
          <w:rFonts w:ascii="Times New Roman" w:hAnsi="Times New Roman" w:cs="Times New Roman"/>
          <w:sz w:val="24"/>
          <w:szCs w:val="24"/>
        </w:rPr>
      </w:pPr>
    </w:p>
    <w:p w14:paraId="1FC2FAB1" w14:textId="6E4F850B" w:rsidR="000808E0" w:rsidRDefault="000808E0" w:rsidP="00F76D49">
      <w:pPr>
        <w:spacing w:after="0" w:line="240" w:lineRule="auto"/>
        <w:ind w:left="720" w:hanging="720"/>
        <w:rPr>
          <w:rFonts w:ascii="Times New Roman" w:hAnsi="Times New Roman" w:cs="Times New Roman"/>
          <w:sz w:val="24"/>
          <w:szCs w:val="24"/>
        </w:rPr>
      </w:pPr>
    </w:p>
    <w:p w14:paraId="7BAFFC4A" w14:textId="2B547F26" w:rsidR="000808E0" w:rsidRDefault="000808E0" w:rsidP="00F76D49">
      <w:pPr>
        <w:spacing w:after="0" w:line="240" w:lineRule="auto"/>
        <w:ind w:left="720" w:hanging="720"/>
        <w:rPr>
          <w:rFonts w:ascii="Times New Roman" w:hAnsi="Times New Roman" w:cs="Times New Roman"/>
          <w:sz w:val="24"/>
          <w:szCs w:val="24"/>
        </w:rPr>
      </w:pPr>
    </w:p>
    <w:p w14:paraId="639E9385" w14:textId="44CD236C" w:rsidR="000808E0" w:rsidRDefault="000808E0" w:rsidP="00F76D49">
      <w:pPr>
        <w:spacing w:after="0" w:line="240" w:lineRule="auto"/>
        <w:ind w:left="720" w:hanging="720"/>
        <w:rPr>
          <w:rFonts w:ascii="Times New Roman" w:hAnsi="Times New Roman" w:cs="Times New Roman"/>
          <w:sz w:val="24"/>
          <w:szCs w:val="24"/>
        </w:rPr>
      </w:pPr>
    </w:p>
    <w:p w14:paraId="0CD4BAD5" w14:textId="192EE5C8" w:rsidR="000808E0" w:rsidRDefault="000808E0" w:rsidP="00F76D49">
      <w:pPr>
        <w:spacing w:after="0" w:line="240" w:lineRule="auto"/>
        <w:ind w:left="720" w:hanging="720"/>
        <w:rPr>
          <w:rFonts w:ascii="Times New Roman" w:hAnsi="Times New Roman" w:cs="Times New Roman"/>
          <w:sz w:val="24"/>
          <w:szCs w:val="24"/>
        </w:rPr>
      </w:pPr>
    </w:p>
    <w:p w14:paraId="3731DF62" w14:textId="3C1791A1" w:rsidR="000808E0" w:rsidRDefault="000808E0" w:rsidP="00F76D49">
      <w:pPr>
        <w:spacing w:after="0" w:line="240" w:lineRule="auto"/>
        <w:ind w:left="720" w:hanging="720"/>
        <w:rPr>
          <w:rFonts w:ascii="Times New Roman" w:hAnsi="Times New Roman" w:cs="Times New Roman"/>
          <w:sz w:val="24"/>
          <w:szCs w:val="24"/>
        </w:rPr>
      </w:pPr>
    </w:p>
    <w:p w14:paraId="72C8F8D7" w14:textId="0CD1A47E" w:rsidR="00657828" w:rsidRPr="00FD3817" w:rsidRDefault="00657828" w:rsidP="00FD3817">
      <w:pPr>
        <w:pStyle w:val="Heading1"/>
      </w:pPr>
      <w:bookmarkStart w:id="39" w:name="_Toc55841245"/>
      <w:r w:rsidRPr="00FD3817">
        <w:t>Appendix</w:t>
      </w:r>
      <w:r w:rsidR="000F6915" w:rsidRPr="00FD3817">
        <w:t xml:space="preserve"> A – </w:t>
      </w:r>
      <w:r w:rsidR="00FD3817" w:rsidRPr="00FD3817">
        <w:t>Text Classification and Deep Learning Resources</w:t>
      </w:r>
      <w:bookmarkEnd w:id="39"/>
    </w:p>
    <w:p w14:paraId="2D8E9838" w14:textId="41192F36" w:rsidR="000F6915" w:rsidRDefault="000F6915" w:rsidP="002855C7">
      <w:pPr>
        <w:pStyle w:val="Heading2"/>
        <w:spacing w:after="60"/>
      </w:pPr>
      <w:bookmarkStart w:id="40" w:name="_Toc55841246"/>
      <w:r>
        <w:t>Introduction to Text Classification</w:t>
      </w:r>
      <w:bookmarkEnd w:id="40"/>
    </w:p>
    <w:p w14:paraId="7FBE3BF4" w14:textId="48177383" w:rsidR="000F6915" w:rsidRPr="000808E0" w:rsidRDefault="000F6915" w:rsidP="002855C7">
      <w:pPr>
        <w:spacing w:after="60"/>
        <w:rPr>
          <w:rFonts w:ascii="Times New Roman" w:hAnsi="Times New Roman" w:cs="Times New Roman"/>
          <w:sz w:val="24"/>
          <w:szCs w:val="24"/>
        </w:rPr>
      </w:pPr>
      <w:r w:rsidRPr="000808E0">
        <w:rPr>
          <w:rFonts w:ascii="Times New Roman" w:hAnsi="Times New Roman" w:cs="Times New Roman"/>
          <w:sz w:val="24"/>
          <w:szCs w:val="24"/>
        </w:rPr>
        <w:t>Text Classification: Applications and Use Cases</w:t>
      </w:r>
      <w:r w:rsidR="000808E0" w:rsidRPr="000808E0">
        <w:rPr>
          <w:rFonts w:ascii="Times New Roman" w:hAnsi="Times New Roman" w:cs="Times New Roman"/>
          <w:sz w:val="24"/>
          <w:szCs w:val="24"/>
        </w:rPr>
        <w:t>:</w:t>
      </w:r>
    </w:p>
    <w:p w14:paraId="111DCED7" w14:textId="71759D10" w:rsidR="000F6915" w:rsidRPr="000808E0" w:rsidRDefault="00F707A3" w:rsidP="000F6915">
      <w:pPr>
        <w:rPr>
          <w:rFonts w:ascii="Times New Roman" w:hAnsi="Times New Roman" w:cs="Times New Roman"/>
          <w:sz w:val="24"/>
          <w:szCs w:val="24"/>
        </w:rPr>
      </w:pPr>
      <w:hyperlink r:id="rId73" w:history="1">
        <w:r w:rsidR="000F6915" w:rsidRPr="000808E0">
          <w:rPr>
            <w:rStyle w:val="Hyperlink"/>
            <w:rFonts w:ascii="Times New Roman" w:hAnsi="Times New Roman" w:cs="Times New Roman"/>
            <w:sz w:val="24"/>
            <w:szCs w:val="24"/>
          </w:rPr>
          <w:t>https://towardsdatascience.com/text-classification-applications-and-use-cases-beab4bfe2e62</w:t>
        </w:r>
      </w:hyperlink>
    </w:p>
    <w:p w14:paraId="1E259394" w14:textId="46B73671"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A Comprehensive Guide to Understand and Implement Text Classification in Python</w:t>
      </w:r>
      <w:r w:rsidR="000808E0" w:rsidRPr="000808E0">
        <w:rPr>
          <w:rFonts w:ascii="Times New Roman" w:hAnsi="Times New Roman" w:cs="Times New Roman"/>
          <w:sz w:val="24"/>
          <w:szCs w:val="24"/>
        </w:rPr>
        <w:t>:</w:t>
      </w:r>
    </w:p>
    <w:p w14:paraId="46708DBF" w14:textId="122A07B0" w:rsidR="000F6915" w:rsidRPr="000808E0" w:rsidRDefault="00F707A3" w:rsidP="000F6915">
      <w:pPr>
        <w:rPr>
          <w:rFonts w:ascii="Times New Roman" w:hAnsi="Times New Roman" w:cs="Times New Roman"/>
          <w:sz w:val="24"/>
          <w:szCs w:val="24"/>
        </w:rPr>
      </w:pPr>
      <w:hyperlink r:id="rId74" w:history="1">
        <w:r w:rsidR="000F6915" w:rsidRPr="000808E0">
          <w:rPr>
            <w:rStyle w:val="Hyperlink"/>
            <w:rFonts w:ascii="Times New Roman" w:hAnsi="Times New Roman" w:cs="Times New Roman"/>
            <w:sz w:val="24"/>
            <w:szCs w:val="24"/>
          </w:rPr>
          <w:t>https://www.analyticsvidhya.com/blog/2018/04/a-comprehensive-guide-to-understand-and-implement-text-classification-in-python/</w:t>
        </w:r>
      </w:hyperlink>
    </w:p>
    <w:p w14:paraId="69F9DA6E" w14:textId="7DB05C52"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Best Practices for Text Classification with Deep Learning</w:t>
      </w:r>
      <w:r w:rsidR="000808E0" w:rsidRPr="000808E0">
        <w:rPr>
          <w:rFonts w:ascii="Times New Roman" w:hAnsi="Times New Roman" w:cs="Times New Roman"/>
          <w:sz w:val="24"/>
          <w:szCs w:val="24"/>
        </w:rPr>
        <w:t>:</w:t>
      </w:r>
    </w:p>
    <w:p w14:paraId="0ACC90DC" w14:textId="0240FCAC" w:rsidR="000F6915" w:rsidRPr="000808E0" w:rsidRDefault="00F707A3" w:rsidP="000F6915">
      <w:pPr>
        <w:rPr>
          <w:rFonts w:ascii="Times New Roman" w:hAnsi="Times New Roman" w:cs="Times New Roman"/>
          <w:sz w:val="24"/>
          <w:szCs w:val="24"/>
        </w:rPr>
      </w:pPr>
      <w:hyperlink r:id="rId75" w:history="1">
        <w:r w:rsidR="000F6915" w:rsidRPr="000808E0">
          <w:rPr>
            <w:rStyle w:val="Hyperlink"/>
            <w:rFonts w:ascii="Times New Roman" w:hAnsi="Times New Roman" w:cs="Times New Roman"/>
            <w:sz w:val="24"/>
            <w:szCs w:val="24"/>
          </w:rPr>
          <w:t>https://machinelearningmastery.com/best-practices-document-classification-deep-learning/</w:t>
        </w:r>
      </w:hyperlink>
    </w:p>
    <w:p w14:paraId="4474CCC0" w14:textId="71D2BCBB"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Approaching (Almost) Any NLP Problem on Kaggle</w:t>
      </w:r>
      <w:r w:rsidR="000808E0" w:rsidRPr="000808E0">
        <w:rPr>
          <w:rFonts w:ascii="Times New Roman" w:hAnsi="Times New Roman" w:cs="Times New Roman"/>
          <w:sz w:val="24"/>
          <w:szCs w:val="24"/>
        </w:rPr>
        <w:t>:</w:t>
      </w:r>
    </w:p>
    <w:p w14:paraId="616A0DA5" w14:textId="40EA941D" w:rsidR="000F6915" w:rsidRPr="000808E0" w:rsidRDefault="00F707A3" w:rsidP="000F6915">
      <w:pPr>
        <w:rPr>
          <w:rFonts w:ascii="Times New Roman" w:hAnsi="Times New Roman" w:cs="Times New Roman"/>
          <w:sz w:val="24"/>
          <w:szCs w:val="24"/>
        </w:rPr>
      </w:pPr>
      <w:hyperlink r:id="rId76" w:history="1">
        <w:r w:rsidR="000F6915" w:rsidRPr="000808E0">
          <w:rPr>
            <w:rStyle w:val="Hyperlink"/>
            <w:rFonts w:ascii="Times New Roman" w:hAnsi="Times New Roman" w:cs="Times New Roman"/>
            <w:sz w:val="24"/>
            <w:szCs w:val="24"/>
          </w:rPr>
          <w:t>https://www.kaggle.com/abhishek/approaching-almost-any-nlp-problem-on-kaggle</w:t>
        </w:r>
      </w:hyperlink>
    </w:p>
    <w:p w14:paraId="209AA511" w14:textId="6FFC6639" w:rsidR="000F6915" w:rsidRDefault="000F6915" w:rsidP="000808E0">
      <w:pPr>
        <w:pStyle w:val="Heading2"/>
      </w:pPr>
      <w:bookmarkStart w:id="41" w:name="_Toc55841247"/>
      <w:r>
        <w:t>Introduction to Deep Learning and Word Embeddings</w:t>
      </w:r>
      <w:bookmarkEnd w:id="41"/>
    </w:p>
    <w:p w14:paraId="6C383B22" w14:textId="1CF4E1A5"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Contextual Word Representations: Putting Words into Computers</w:t>
      </w:r>
      <w:r w:rsidR="000808E0">
        <w:rPr>
          <w:rFonts w:ascii="Times New Roman" w:hAnsi="Times New Roman" w:cs="Times New Roman"/>
          <w:sz w:val="24"/>
          <w:szCs w:val="24"/>
        </w:rPr>
        <w:t>:</w:t>
      </w:r>
    </w:p>
    <w:p w14:paraId="3A0AADE2" w14:textId="08C4E4B8" w:rsidR="000F6915" w:rsidRPr="000808E0" w:rsidRDefault="00F707A3" w:rsidP="000F6915">
      <w:pPr>
        <w:rPr>
          <w:rFonts w:ascii="Times New Roman" w:hAnsi="Times New Roman" w:cs="Times New Roman"/>
          <w:color w:val="0563C1" w:themeColor="hyperlink"/>
          <w:sz w:val="24"/>
          <w:szCs w:val="24"/>
          <w:u w:val="single"/>
        </w:rPr>
      </w:pPr>
      <w:hyperlink r:id="rId77" w:history="1">
        <w:r w:rsidR="000F6915" w:rsidRPr="000808E0">
          <w:rPr>
            <w:rStyle w:val="Hyperlink"/>
            <w:rFonts w:ascii="Times New Roman" w:hAnsi="Times New Roman" w:cs="Times New Roman"/>
            <w:sz w:val="24"/>
            <w:szCs w:val="24"/>
          </w:rPr>
          <w:t>https://cacm.acm.org/magazines/2020/6/245162-contextual-word-representations/fulltext</w:t>
        </w:r>
      </w:hyperlink>
    </w:p>
    <w:p w14:paraId="24C2323C" w14:textId="798149E2"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Beyond Word Embeddings Part 1. An Overview of Neural NLP Milestones</w:t>
      </w:r>
      <w:r w:rsidR="000808E0">
        <w:rPr>
          <w:rFonts w:ascii="Times New Roman" w:hAnsi="Times New Roman" w:cs="Times New Roman"/>
          <w:sz w:val="24"/>
          <w:szCs w:val="24"/>
        </w:rPr>
        <w:t>:</w:t>
      </w:r>
    </w:p>
    <w:p w14:paraId="29A7366D" w14:textId="04872E08" w:rsidR="000F6915" w:rsidRPr="000808E0" w:rsidRDefault="00F707A3" w:rsidP="000F6915">
      <w:pPr>
        <w:rPr>
          <w:rFonts w:ascii="Times New Roman" w:hAnsi="Times New Roman" w:cs="Times New Roman"/>
          <w:color w:val="0563C1" w:themeColor="hyperlink"/>
          <w:sz w:val="24"/>
          <w:szCs w:val="24"/>
          <w:u w:val="single"/>
        </w:rPr>
      </w:pPr>
      <w:hyperlink r:id="rId78" w:history="1">
        <w:r w:rsidR="000F6915" w:rsidRPr="000808E0">
          <w:rPr>
            <w:rStyle w:val="Hyperlink"/>
            <w:rFonts w:ascii="Times New Roman" w:hAnsi="Times New Roman" w:cs="Times New Roman"/>
            <w:sz w:val="24"/>
            <w:szCs w:val="24"/>
          </w:rPr>
          <w:t>https://towardsdatascience.com/beyond-word-embeddings-part-1-an-overview-of-neural-nlp-milestones-82b97a47977f</w:t>
        </w:r>
      </w:hyperlink>
    </w:p>
    <w:p w14:paraId="3A2F7AFE" w14:textId="03F6B3AF" w:rsidR="000F6915" w:rsidRPr="000808E0" w:rsidRDefault="000F6915" w:rsidP="000F6915">
      <w:pPr>
        <w:rPr>
          <w:rFonts w:ascii="Times New Roman" w:hAnsi="Times New Roman" w:cs="Times New Roman"/>
          <w:sz w:val="24"/>
          <w:szCs w:val="24"/>
        </w:rPr>
      </w:pPr>
      <w:r w:rsidRPr="000808E0">
        <w:rPr>
          <w:rFonts w:ascii="Times New Roman" w:hAnsi="Times New Roman" w:cs="Times New Roman"/>
          <w:sz w:val="24"/>
          <w:szCs w:val="24"/>
        </w:rPr>
        <w:t>Beyond Word Embeddings Part 2. A primer in the neural NLP model</w:t>
      </w:r>
      <w:r w:rsidR="000808E0">
        <w:rPr>
          <w:rFonts w:ascii="Times New Roman" w:hAnsi="Times New Roman" w:cs="Times New Roman"/>
          <w:sz w:val="24"/>
          <w:szCs w:val="24"/>
        </w:rPr>
        <w:t>:</w:t>
      </w:r>
    </w:p>
    <w:p w14:paraId="535AC2EF" w14:textId="654D804E" w:rsidR="000F6915" w:rsidRPr="000808E0" w:rsidRDefault="00F707A3" w:rsidP="000F6915">
      <w:pPr>
        <w:rPr>
          <w:rFonts w:ascii="Times New Roman" w:hAnsi="Times New Roman" w:cs="Times New Roman"/>
          <w:sz w:val="24"/>
          <w:szCs w:val="24"/>
        </w:rPr>
      </w:pPr>
      <w:hyperlink r:id="rId79" w:history="1">
        <w:r w:rsidR="000F6915" w:rsidRPr="000808E0">
          <w:rPr>
            <w:rStyle w:val="Hyperlink"/>
            <w:rFonts w:ascii="Times New Roman" w:hAnsi="Times New Roman" w:cs="Times New Roman"/>
            <w:sz w:val="24"/>
            <w:szCs w:val="24"/>
          </w:rPr>
          <w:t>https://towardsdatascience.com/beyond-word-embeddings-part-2-word-vectors-nlp-modeling-from-bow-to-bert-4ebd4711d0ec</w:t>
        </w:r>
      </w:hyperlink>
    </w:p>
    <w:p w14:paraId="783F22EF" w14:textId="2A57E3A4" w:rsidR="009A5472" w:rsidRPr="000808E0" w:rsidRDefault="009A5472" w:rsidP="000F6915">
      <w:pPr>
        <w:rPr>
          <w:rFonts w:ascii="Times New Roman" w:hAnsi="Times New Roman" w:cs="Times New Roman"/>
          <w:sz w:val="24"/>
          <w:szCs w:val="24"/>
        </w:rPr>
      </w:pPr>
      <w:r w:rsidRPr="000808E0">
        <w:rPr>
          <w:rFonts w:ascii="Times New Roman" w:hAnsi="Times New Roman" w:cs="Times New Roman"/>
          <w:sz w:val="24"/>
          <w:szCs w:val="24"/>
        </w:rPr>
        <w:t xml:space="preserve">Neural Networks </w:t>
      </w:r>
      <w:proofErr w:type="gramStart"/>
      <w:r w:rsidRPr="000808E0">
        <w:rPr>
          <w:rFonts w:ascii="Times New Roman" w:hAnsi="Times New Roman" w:cs="Times New Roman"/>
          <w:sz w:val="24"/>
          <w:szCs w:val="24"/>
        </w:rPr>
        <w:t>From</w:t>
      </w:r>
      <w:proofErr w:type="gramEnd"/>
      <w:r w:rsidRPr="000808E0">
        <w:rPr>
          <w:rFonts w:ascii="Times New Roman" w:hAnsi="Times New Roman" w:cs="Times New Roman"/>
          <w:sz w:val="24"/>
          <w:szCs w:val="24"/>
        </w:rPr>
        <w:t xml:space="preserve"> Scratch in Python &amp; R</w:t>
      </w:r>
      <w:r w:rsidR="000808E0">
        <w:rPr>
          <w:rFonts w:ascii="Times New Roman" w:hAnsi="Times New Roman" w:cs="Times New Roman"/>
          <w:sz w:val="24"/>
          <w:szCs w:val="24"/>
        </w:rPr>
        <w:t>:</w:t>
      </w:r>
    </w:p>
    <w:p w14:paraId="1A44862E" w14:textId="6BA99F34" w:rsidR="009A5472" w:rsidRPr="000808E0" w:rsidRDefault="00F707A3" w:rsidP="000F6915">
      <w:pPr>
        <w:rPr>
          <w:rFonts w:ascii="Times New Roman" w:hAnsi="Times New Roman" w:cs="Times New Roman"/>
          <w:sz w:val="24"/>
          <w:szCs w:val="24"/>
        </w:rPr>
      </w:pPr>
      <w:hyperlink r:id="rId80" w:history="1">
        <w:r w:rsidR="009A5472" w:rsidRPr="000808E0">
          <w:rPr>
            <w:rStyle w:val="Hyperlink"/>
            <w:rFonts w:ascii="Times New Roman" w:hAnsi="Times New Roman" w:cs="Times New Roman"/>
            <w:sz w:val="24"/>
            <w:szCs w:val="24"/>
          </w:rPr>
          <w:t>https://www.analyticsvidhya.com/blog/2020/07/neural-networks-from-scratch-in-python-and-r/</w:t>
        </w:r>
      </w:hyperlink>
    </w:p>
    <w:p w14:paraId="031D758F" w14:textId="4D009632" w:rsidR="009A5472" w:rsidRPr="000808E0" w:rsidRDefault="009A5472"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Activation Functions in Neural Networks</w:t>
      </w:r>
      <w:r w:rsidR="000808E0" w:rsidRPr="000808E0">
        <w:rPr>
          <w:rFonts w:ascii="Times New Roman" w:hAnsi="Times New Roman" w:cs="Times New Roman"/>
          <w:sz w:val="24"/>
          <w:szCs w:val="24"/>
        </w:rPr>
        <w:t>:</w:t>
      </w:r>
    </w:p>
    <w:p w14:paraId="08A43DC6" w14:textId="57CB3374" w:rsidR="009A5472" w:rsidRPr="000808E0" w:rsidRDefault="00F707A3" w:rsidP="000808E0">
      <w:pPr>
        <w:ind w:left="720" w:hanging="720"/>
        <w:rPr>
          <w:rFonts w:ascii="Times New Roman" w:hAnsi="Times New Roman" w:cs="Times New Roman"/>
          <w:sz w:val="24"/>
          <w:szCs w:val="24"/>
        </w:rPr>
      </w:pPr>
      <w:hyperlink r:id="rId81" w:history="1">
        <w:r w:rsidR="009A5472" w:rsidRPr="000808E0">
          <w:rPr>
            <w:rStyle w:val="Hyperlink"/>
            <w:rFonts w:ascii="Times New Roman" w:hAnsi="Times New Roman" w:cs="Times New Roman"/>
            <w:sz w:val="24"/>
            <w:szCs w:val="24"/>
          </w:rPr>
          <w:t>https://towardsdatascience.com/activation-functions-neural-networks-1cbd9f8d91d6</w:t>
        </w:r>
      </w:hyperlink>
    </w:p>
    <w:p w14:paraId="0FB0ACC4" w14:textId="085F59B1" w:rsidR="009A5472" w:rsidRPr="000808E0" w:rsidRDefault="009A5472"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Recurrent Neural Network | Fundamentals </w:t>
      </w:r>
      <w:proofErr w:type="gramStart"/>
      <w:r w:rsidRPr="000808E0">
        <w:rPr>
          <w:rFonts w:ascii="Times New Roman" w:hAnsi="Times New Roman" w:cs="Times New Roman"/>
          <w:sz w:val="24"/>
          <w:szCs w:val="24"/>
        </w:rPr>
        <w:t>Of</w:t>
      </w:r>
      <w:proofErr w:type="gramEnd"/>
      <w:r w:rsidRPr="000808E0">
        <w:rPr>
          <w:rFonts w:ascii="Times New Roman" w:hAnsi="Times New Roman" w:cs="Times New Roman"/>
          <w:sz w:val="24"/>
          <w:szCs w:val="24"/>
        </w:rPr>
        <w:t xml:space="preserve"> Deep Learning</w:t>
      </w:r>
      <w:r w:rsidR="000808E0" w:rsidRPr="000808E0">
        <w:rPr>
          <w:rFonts w:ascii="Times New Roman" w:hAnsi="Times New Roman" w:cs="Times New Roman"/>
          <w:sz w:val="24"/>
          <w:szCs w:val="24"/>
        </w:rPr>
        <w:t>:</w:t>
      </w:r>
    </w:p>
    <w:p w14:paraId="5521B827" w14:textId="1F9B0D78" w:rsidR="009A5472" w:rsidRPr="000808E0" w:rsidRDefault="00F707A3" w:rsidP="000808E0">
      <w:pPr>
        <w:ind w:left="720" w:hanging="720"/>
        <w:rPr>
          <w:rFonts w:ascii="Times New Roman" w:hAnsi="Times New Roman" w:cs="Times New Roman"/>
          <w:sz w:val="24"/>
          <w:szCs w:val="24"/>
        </w:rPr>
      </w:pPr>
      <w:hyperlink r:id="rId82" w:history="1">
        <w:r w:rsidR="009A5472" w:rsidRPr="000808E0">
          <w:rPr>
            <w:rStyle w:val="Hyperlink"/>
            <w:rFonts w:ascii="Times New Roman" w:hAnsi="Times New Roman" w:cs="Times New Roman"/>
            <w:sz w:val="24"/>
            <w:szCs w:val="24"/>
          </w:rPr>
          <w:t>https://www.analyticsvidhya.com/blog/2017/12/introduction-to-recurrent-neural-networks/</w:t>
        </w:r>
      </w:hyperlink>
    </w:p>
    <w:p w14:paraId="5BB75FF2" w14:textId="0ED6E50E" w:rsidR="009A5472" w:rsidRPr="000808E0" w:rsidRDefault="009A5472"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Long </w:t>
      </w:r>
      <w:proofErr w:type="gramStart"/>
      <w:r w:rsidRPr="000808E0">
        <w:rPr>
          <w:rFonts w:ascii="Times New Roman" w:hAnsi="Times New Roman" w:cs="Times New Roman"/>
          <w:sz w:val="24"/>
          <w:szCs w:val="24"/>
        </w:rPr>
        <w:t>Short Term</w:t>
      </w:r>
      <w:proofErr w:type="gramEnd"/>
      <w:r w:rsidRPr="000808E0">
        <w:rPr>
          <w:rFonts w:ascii="Times New Roman" w:hAnsi="Times New Roman" w:cs="Times New Roman"/>
          <w:sz w:val="24"/>
          <w:szCs w:val="24"/>
        </w:rPr>
        <w:t xml:space="preserve"> Memory | Architecture Of LSTM</w:t>
      </w:r>
      <w:r w:rsidR="000808E0" w:rsidRPr="000808E0">
        <w:rPr>
          <w:rFonts w:ascii="Times New Roman" w:hAnsi="Times New Roman" w:cs="Times New Roman"/>
          <w:sz w:val="24"/>
          <w:szCs w:val="24"/>
        </w:rPr>
        <w:t>:</w:t>
      </w:r>
    </w:p>
    <w:p w14:paraId="2DA4332D" w14:textId="549C7EE5" w:rsidR="009A5472" w:rsidRPr="000808E0" w:rsidRDefault="00F707A3" w:rsidP="000808E0">
      <w:pPr>
        <w:ind w:left="720" w:hanging="720"/>
        <w:rPr>
          <w:rFonts w:ascii="Times New Roman" w:hAnsi="Times New Roman" w:cs="Times New Roman"/>
          <w:sz w:val="24"/>
          <w:szCs w:val="24"/>
        </w:rPr>
      </w:pPr>
      <w:hyperlink r:id="rId83" w:history="1">
        <w:r w:rsidR="009A5472" w:rsidRPr="000808E0">
          <w:rPr>
            <w:rStyle w:val="Hyperlink"/>
            <w:rFonts w:ascii="Times New Roman" w:hAnsi="Times New Roman" w:cs="Times New Roman"/>
            <w:sz w:val="24"/>
            <w:szCs w:val="24"/>
          </w:rPr>
          <w:t>https://www.analyticsvidhya.com/blog/2017/12/fundamentals-of-deep-learning-introduction-to-lstm/</w:t>
        </w:r>
      </w:hyperlink>
    </w:p>
    <w:p w14:paraId="38593374" w14:textId="70FF57C4" w:rsidR="009A5472" w:rsidRPr="000808E0" w:rsidRDefault="009A5472"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lastRenderedPageBreak/>
        <w:t>Illustrated Guide to LSTM’s and GRU’s: A step by step explanation</w:t>
      </w:r>
      <w:r w:rsidR="000808E0" w:rsidRPr="000808E0">
        <w:rPr>
          <w:rFonts w:ascii="Times New Roman" w:hAnsi="Times New Roman" w:cs="Times New Roman"/>
          <w:sz w:val="24"/>
          <w:szCs w:val="24"/>
        </w:rPr>
        <w:t>:</w:t>
      </w:r>
    </w:p>
    <w:p w14:paraId="5A1BCD58" w14:textId="1A92FEBE" w:rsidR="009A5472" w:rsidRPr="000808E0" w:rsidRDefault="00F707A3" w:rsidP="000808E0">
      <w:pPr>
        <w:ind w:left="720" w:hanging="720"/>
        <w:rPr>
          <w:rFonts w:ascii="Times New Roman" w:hAnsi="Times New Roman" w:cs="Times New Roman"/>
          <w:sz w:val="24"/>
          <w:szCs w:val="24"/>
        </w:rPr>
      </w:pPr>
      <w:hyperlink r:id="rId84" w:history="1">
        <w:r w:rsidR="009A5472" w:rsidRPr="000808E0">
          <w:rPr>
            <w:rStyle w:val="Hyperlink"/>
            <w:rFonts w:ascii="Times New Roman" w:hAnsi="Times New Roman" w:cs="Times New Roman"/>
            <w:sz w:val="24"/>
            <w:szCs w:val="24"/>
          </w:rPr>
          <w:t>https://towardsdatascience.com/illustrated-guide-to-lstms-and-gru-s-a-step-by-step-explanation-44e9eb85bf21</w:t>
        </w:r>
      </w:hyperlink>
    </w:p>
    <w:p w14:paraId="0B033D05" w14:textId="4321567A" w:rsidR="009A5472" w:rsidRPr="000808E0" w:rsidRDefault="009A5472"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Layers in a Neural Network explained</w:t>
      </w:r>
      <w:r w:rsidR="000808E0" w:rsidRPr="000808E0">
        <w:rPr>
          <w:rFonts w:ascii="Times New Roman" w:hAnsi="Times New Roman" w:cs="Times New Roman"/>
          <w:sz w:val="24"/>
          <w:szCs w:val="24"/>
        </w:rPr>
        <w:t>:</w:t>
      </w:r>
    </w:p>
    <w:p w14:paraId="30AAB63E" w14:textId="77C63324" w:rsidR="009A5472" w:rsidRDefault="00F707A3" w:rsidP="000808E0">
      <w:pPr>
        <w:ind w:left="720" w:hanging="720"/>
        <w:rPr>
          <w:rStyle w:val="Hyperlink"/>
          <w:rFonts w:ascii="Times New Roman" w:hAnsi="Times New Roman" w:cs="Times New Roman"/>
          <w:sz w:val="24"/>
          <w:szCs w:val="24"/>
        </w:rPr>
      </w:pPr>
      <w:hyperlink r:id="rId85" w:history="1">
        <w:r w:rsidR="009A5472" w:rsidRPr="000808E0">
          <w:rPr>
            <w:rStyle w:val="Hyperlink"/>
            <w:rFonts w:ascii="Times New Roman" w:hAnsi="Times New Roman" w:cs="Times New Roman"/>
            <w:sz w:val="24"/>
            <w:szCs w:val="24"/>
          </w:rPr>
          <w:t>https://deeplizard.com/learn/video/FK77zZxaBoI</w:t>
        </w:r>
      </w:hyperlink>
    </w:p>
    <w:p w14:paraId="09A4E6F7" w14:textId="142BDA9D" w:rsidR="000808E0" w:rsidRDefault="000808E0" w:rsidP="000808E0">
      <w:pPr>
        <w:ind w:left="720" w:hanging="720"/>
        <w:rPr>
          <w:rStyle w:val="Hyperlink"/>
          <w:rFonts w:ascii="Times New Roman" w:hAnsi="Times New Roman" w:cs="Times New Roman"/>
          <w:sz w:val="24"/>
          <w:szCs w:val="24"/>
        </w:rPr>
      </w:pPr>
    </w:p>
    <w:p w14:paraId="716E7247" w14:textId="640BB1A4" w:rsidR="000808E0" w:rsidRDefault="000808E0" w:rsidP="000808E0">
      <w:pPr>
        <w:ind w:left="720" w:hanging="720"/>
        <w:rPr>
          <w:rStyle w:val="Hyperlink"/>
          <w:rFonts w:ascii="Times New Roman" w:hAnsi="Times New Roman" w:cs="Times New Roman"/>
          <w:sz w:val="24"/>
          <w:szCs w:val="24"/>
        </w:rPr>
      </w:pPr>
    </w:p>
    <w:p w14:paraId="2FAACBF4" w14:textId="5418C723" w:rsidR="000808E0" w:rsidRDefault="000808E0" w:rsidP="000808E0">
      <w:pPr>
        <w:ind w:left="720" w:hanging="720"/>
        <w:rPr>
          <w:rStyle w:val="Hyperlink"/>
          <w:rFonts w:ascii="Times New Roman" w:hAnsi="Times New Roman" w:cs="Times New Roman"/>
          <w:sz w:val="24"/>
          <w:szCs w:val="24"/>
        </w:rPr>
      </w:pPr>
    </w:p>
    <w:p w14:paraId="559C6966" w14:textId="674C8D43" w:rsidR="000808E0" w:rsidRDefault="000808E0" w:rsidP="000808E0">
      <w:pPr>
        <w:ind w:left="720" w:hanging="720"/>
        <w:rPr>
          <w:rStyle w:val="Hyperlink"/>
          <w:rFonts w:ascii="Times New Roman" w:hAnsi="Times New Roman" w:cs="Times New Roman"/>
          <w:sz w:val="24"/>
          <w:szCs w:val="24"/>
        </w:rPr>
      </w:pPr>
    </w:p>
    <w:p w14:paraId="7ED43647" w14:textId="0CE7914D" w:rsidR="000808E0" w:rsidRDefault="000808E0" w:rsidP="000808E0">
      <w:pPr>
        <w:ind w:left="720" w:hanging="720"/>
        <w:rPr>
          <w:rStyle w:val="Hyperlink"/>
          <w:rFonts w:ascii="Times New Roman" w:hAnsi="Times New Roman" w:cs="Times New Roman"/>
          <w:sz w:val="24"/>
          <w:szCs w:val="24"/>
        </w:rPr>
      </w:pPr>
    </w:p>
    <w:p w14:paraId="2ABDE1C2" w14:textId="2D415054" w:rsidR="000808E0" w:rsidRDefault="000808E0" w:rsidP="000808E0">
      <w:pPr>
        <w:ind w:left="720" w:hanging="720"/>
        <w:rPr>
          <w:rStyle w:val="Hyperlink"/>
          <w:rFonts w:ascii="Times New Roman" w:hAnsi="Times New Roman" w:cs="Times New Roman"/>
          <w:sz w:val="24"/>
          <w:szCs w:val="24"/>
        </w:rPr>
      </w:pPr>
    </w:p>
    <w:p w14:paraId="3DB364C8" w14:textId="18438AC3" w:rsidR="000808E0" w:rsidRDefault="000808E0" w:rsidP="000808E0">
      <w:pPr>
        <w:ind w:left="720" w:hanging="720"/>
        <w:rPr>
          <w:rStyle w:val="Hyperlink"/>
          <w:rFonts w:ascii="Times New Roman" w:hAnsi="Times New Roman" w:cs="Times New Roman"/>
          <w:sz w:val="24"/>
          <w:szCs w:val="24"/>
        </w:rPr>
      </w:pPr>
    </w:p>
    <w:p w14:paraId="722F1E33" w14:textId="2842F5E9" w:rsidR="000808E0" w:rsidRDefault="000808E0" w:rsidP="000808E0">
      <w:pPr>
        <w:ind w:left="720" w:hanging="720"/>
        <w:rPr>
          <w:rStyle w:val="Hyperlink"/>
          <w:rFonts w:ascii="Times New Roman" w:hAnsi="Times New Roman" w:cs="Times New Roman"/>
          <w:sz w:val="24"/>
          <w:szCs w:val="24"/>
        </w:rPr>
      </w:pPr>
    </w:p>
    <w:p w14:paraId="2BE0C3D6" w14:textId="187F1290" w:rsidR="000808E0" w:rsidRDefault="000808E0" w:rsidP="000808E0">
      <w:pPr>
        <w:ind w:left="720" w:hanging="720"/>
        <w:rPr>
          <w:rStyle w:val="Hyperlink"/>
          <w:rFonts w:ascii="Times New Roman" w:hAnsi="Times New Roman" w:cs="Times New Roman"/>
          <w:sz w:val="24"/>
          <w:szCs w:val="24"/>
        </w:rPr>
      </w:pPr>
    </w:p>
    <w:p w14:paraId="5DF7EAD0" w14:textId="76F8C844" w:rsidR="000808E0" w:rsidRDefault="000808E0" w:rsidP="000808E0">
      <w:pPr>
        <w:ind w:left="720" w:hanging="720"/>
        <w:rPr>
          <w:rStyle w:val="Hyperlink"/>
          <w:rFonts w:ascii="Times New Roman" w:hAnsi="Times New Roman" w:cs="Times New Roman"/>
          <w:sz w:val="24"/>
          <w:szCs w:val="24"/>
        </w:rPr>
      </w:pPr>
    </w:p>
    <w:p w14:paraId="4127D802" w14:textId="2B545F97" w:rsidR="000808E0" w:rsidRDefault="000808E0" w:rsidP="000808E0">
      <w:pPr>
        <w:ind w:left="720" w:hanging="720"/>
        <w:rPr>
          <w:rStyle w:val="Hyperlink"/>
          <w:rFonts w:ascii="Times New Roman" w:hAnsi="Times New Roman" w:cs="Times New Roman"/>
          <w:sz w:val="24"/>
          <w:szCs w:val="24"/>
        </w:rPr>
      </w:pPr>
    </w:p>
    <w:p w14:paraId="5EE3F3E1" w14:textId="107D3584" w:rsidR="000808E0" w:rsidRDefault="000808E0" w:rsidP="000808E0">
      <w:pPr>
        <w:ind w:left="720" w:hanging="720"/>
        <w:rPr>
          <w:rStyle w:val="Hyperlink"/>
          <w:rFonts w:ascii="Times New Roman" w:hAnsi="Times New Roman" w:cs="Times New Roman"/>
          <w:sz w:val="24"/>
          <w:szCs w:val="24"/>
        </w:rPr>
      </w:pPr>
    </w:p>
    <w:p w14:paraId="2E7AD5C2" w14:textId="7334BE48" w:rsidR="000808E0" w:rsidRDefault="000808E0" w:rsidP="000808E0">
      <w:pPr>
        <w:ind w:left="720" w:hanging="720"/>
        <w:rPr>
          <w:rStyle w:val="Hyperlink"/>
          <w:rFonts w:ascii="Times New Roman" w:hAnsi="Times New Roman" w:cs="Times New Roman"/>
          <w:sz w:val="24"/>
          <w:szCs w:val="24"/>
        </w:rPr>
      </w:pPr>
    </w:p>
    <w:p w14:paraId="4974C139" w14:textId="68204E54" w:rsidR="000808E0" w:rsidRDefault="000808E0" w:rsidP="000808E0">
      <w:pPr>
        <w:ind w:left="720" w:hanging="720"/>
        <w:rPr>
          <w:rStyle w:val="Hyperlink"/>
          <w:rFonts w:ascii="Times New Roman" w:hAnsi="Times New Roman" w:cs="Times New Roman"/>
          <w:sz w:val="24"/>
          <w:szCs w:val="24"/>
        </w:rPr>
      </w:pPr>
    </w:p>
    <w:p w14:paraId="3A69CD8C" w14:textId="1AD446D8" w:rsidR="000808E0" w:rsidRDefault="000808E0" w:rsidP="000808E0">
      <w:pPr>
        <w:ind w:left="720" w:hanging="720"/>
        <w:rPr>
          <w:rStyle w:val="Hyperlink"/>
          <w:rFonts w:ascii="Times New Roman" w:hAnsi="Times New Roman" w:cs="Times New Roman"/>
          <w:sz w:val="24"/>
          <w:szCs w:val="24"/>
        </w:rPr>
      </w:pPr>
    </w:p>
    <w:p w14:paraId="5CAE9F6A" w14:textId="2F34607D" w:rsidR="000808E0" w:rsidRDefault="000808E0" w:rsidP="000808E0">
      <w:pPr>
        <w:ind w:left="720" w:hanging="720"/>
        <w:rPr>
          <w:rStyle w:val="Hyperlink"/>
          <w:rFonts w:ascii="Times New Roman" w:hAnsi="Times New Roman" w:cs="Times New Roman"/>
          <w:sz w:val="24"/>
          <w:szCs w:val="24"/>
        </w:rPr>
      </w:pPr>
    </w:p>
    <w:p w14:paraId="07667840" w14:textId="2E740DF7" w:rsidR="000808E0" w:rsidRDefault="000808E0" w:rsidP="000808E0">
      <w:pPr>
        <w:ind w:left="720" w:hanging="720"/>
        <w:rPr>
          <w:rStyle w:val="Hyperlink"/>
          <w:rFonts w:ascii="Times New Roman" w:hAnsi="Times New Roman" w:cs="Times New Roman"/>
          <w:sz w:val="24"/>
          <w:szCs w:val="24"/>
        </w:rPr>
      </w:pPr>
    </w:p>
    <w:p w14:paraId="35487A2C" w14:textId="26957F9B" w:rsidR="000808E0" w:rsidRDefault="000808E0" w:rsidP="000808E0">
      <w:pPr>
        <w:ind w:left="720" w:hanging="720"/>
        <w:rPr>
          <w:rStyle w:val="Hyperlink"/>
          <w:rFonts w:ascii="Times New Roman" w:hAnsi="Times New Roman" w:cs="Times New Roman"/>
          <w:sz w:val="24"/>
          <w:szCs w:val="24"/>
        </w:rPr>
      </w:pPr>
    </w:p>
    <w:p w14:paraId="504D210B" w14:textId="2A269387" w:rsidR="000808E0" w:rsidRDefault="000808E0" w:rsidP="000808E0">
      <w:pPr>
        <w:ind w:left="720" w:hanging="720"/>
        <w:rPr>
          <w:rStyle w:val="Hyperlink"/>
          <w:rFonts w:ascii="Times New Roman" w:hAnsi="Times New Roman" w:cs="Times New Roman"/>
          <w:sz w:val="24"/>
          <w:szCs w:val="24"/>
        </w:rPr>
      </w:pPr>
    </w:p>
    <w:p w14:paraId="24F670DF" w14:textId="6E3A2934" w:rsidR="000808E0" w:rsidRDefault="000808E0" w:rsidP="000808E0">
      <w:pPr>
        <w:ind w:left="720" w:hanging="720"/>
        <w:rPr>
          <w:rStyle w:val="Hyperlink"/>
          <w:rFonts w:ascii="Times New Roman" w:hAnsi="Times New Roman" w:cs="Times New Roman"/>
          <w:sz w:val="24"/>
          <w:szCs w:val="24"/>
        </w:rPr>
      </w:pPr>
    </w:p>
    <w:p w14:paraId="484BB4F7" w14:textId="7B62C93F" w:rsidR="000808E0" w:rsidRDefault="000808E0" w:rsidP="000808E0">
      <w:pPr>
        <w:ind w:left="720" w:hanging="720"/>
        <w:rPr>
          <w:rStyle w:val="Hyperlink"/>
          <w:rFonts w:ascii="Times New Roman" w:hAnsi="Times New Roman" w:cs="Times New Roman"/>
          <w:sz w:val="24"/>
          <w:szCs w:val="24"/>
        </w:rPr>
      </w:pPr>
    </w:p>
    <w:p w14:paraId="17CF6947" w14:textId="1677EF61" w:rsidR="000808E0" w:rsidRDefault="000808E0" w:rsidP="000808E0">
      <w:pPr>
        <w:ind w:left="720" w:hanging="720"/>
        <w:rPr>
          <w:rStyle w:val="Hyperlink"/>
          <w:rFonts w:ascii="Times New Roman" w:hAnsi="Times New Roman" w:cs="Times New Roman"/>
          <w:sz w:val="24"/>
          <w:szCs w:val="24"/>
        </w:rPr>
      </w:pPr>
    </w:p>
    <w:p w14:paraId="12271C61" w14:textId="6A6D7471" w:rsidR="000808E0" w:rsidRDefault="000808E0" w:rsidP="000808E0">
      <w:pPr>
        <w:ind w:left="720" w:hanging="720"/>
        <w:rPr>
          <w:rStyle w:val="Hyperlink"/>
          <w:rFonts w:ascii="Times New Roman" w:hAnsi="Times New Roman" w:cs="Times New Roman"/>
          <w:sz w:val="24"/>
          <w:szCs w:val="24"/>
        </w:rPr>
      </w:pPr>
    </w:p>
    <w:p w14:paraId="0418FCF6" w14:textId="77777777" w:rsidR="000808E0" w:rsidRPr="000808E0" w:rsidRDefault="000808E0" w:rsidP="000808E0">
      <w:pPr>
        <w:ind w:left="720" w:hanging="720"/>
        <w:rPr>
          <w:rFonts w:ascii="Times New Roman" w:hAnsi="Times New Roman" w:cs="Times New Roman"/>
          <w:sz w:val="24"/>
          <w:szCs w:val="24"/>
        </w:rPr>
      </w:pPr>
    </w:p>
    <w:p w14:paraId="5CAE1945" w14:textId="7C863161" w:rsidR="009A5472" w:rsidRDefault="00B60ACC" w:rsidP="002855C7">
      <w:pPr>
        <w:pStyle w:val="Heading1"/>
        <w:spacing w:after="60"/>
      </w:pPr>
      <w:bookmarkStart w:id="42" w:name="_Toc55841248"/>
      <w:r w:rsidRPr="00FD3817">
        <w:lastRenderedPageBreak/>
        <w:t xml:space="preserve">Appendix </w:t>
      </w:r>
      <w:r>
        <w:t>B</w:t>
      </w:r>
      <w:r w:rsidRPr="00FD3817">
        <w:t xml:space="preserve"> – </w:t>
      </w:r>
      <w:r>
        <w:t>SPSS and Statistical Modeling Resources</w:t>
      </w:r>
      <w:bookmarkEnd w:id="42"/>
    </w:p>
    <w:p w14:paraId="72709558" w14:textId="02CCFD0D" w:rsidR="00B60ACC" w:rsidRPr="000808E0" w:rsidRDefault="00B60ACC" w:rsidP="002855C7">
      <w:pPr>
        <w:spacing w:after="60"/>
        <w:rPr>
          <w:rFonts w:ascii="Times New Roman" w:hAnsi="Times New Roman" w:cs="Times New Roman"/>
          <w:sz w:val="24"/>
          <w:szCs w:val="24"/>
        </w:rPr>
      </w:pPr>
      <w:r w:rsidRPr="000808E0">
        <w:rPr>
          <w:rFonts w:ascii="Times New Roman" w:hAnsi="Times New Roman" w:cs="Times New Roman"/>
          <w:sz w:val="24"/>
          <w:szCs w:val="24"/>
        </w:rPr>
        <w:t>The following resources were instrumental in performing statistical modeling on the data utilized in this project:</w:t>
      </w:r>
    </w:p>
    <w:p w14:paraId="4A882507" w14:textId="261A10CB" w:rsidR="00B60ACC" w:rsidRPr="000808E0" w:rsidRDefault="00B60ACC"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Daniel, T. (2017). How to do a Pearson Correlation in SPSS (13-8) [Video]. Retrieved from </w:t>
      </w:r>
      <w:hyperlink r:id="rId86" w:history="1">
        <w:r w:rsidRPr="000808E0">
          <w:rPr>
            <w:rStyle w:val="Hyperlink"/>
            <w:rFonts w:ascii="Times New Roman" w:hAnsi="Times New Roman" w:cs="Times New Roman"/>
            <w:sz w:val="24"/>
            <w:szCs w:val="24"/>
          </w:rPr>
          <w:t>https://www.youtube.com/watch?v=rR99bpl0rKM</w:t>
        </w:r>
      </w:hyperlink>
    </w:p>
    <w:p w14:paraId="301B0EE3" w14:textId="61B17241" w:rsidR="00B60ACC" w:rsidRPr="000808E0" w:rsidRDefault="00B60ACC"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Daniel, T. (2017). How to do Simple Linear Regression by Hand (14-4) [Video]. Retrieved from </w:t>
      </w:r>
      <w:hyperlink r:id="rId87" w:history="1">
        <w:r w:rsidRPr="000808E0">
          <w:rPr>
            <w:rStyle w:val="Hyperlink"/>
            <w:rFonts w:ascii="Times New Roman" w:hAnsi="Times New Roman" w:cs="Times New Roman"/>
            <w:sz w:val="24"/>
            <w:szCs w:val="24"/>
          </w:rPr>
          <w:t>https://www.youtube.com/watch?v=YxvoByLcFfw</w:t>
        </w:r>
      </w:hyperlink>
    </w:p>
    <w:p w14:paraId="47DF2C8D" w14:textId="3D5FAEE6" w:rsidR="00B60ACC" w:rsidRPr="000808E0" w:rsidRDefault="00B60ACC"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Daniel, T. (2017). How to do Simple Linear Regression in SPSS (14-5) [Video]. Retrieved from </w:t>
      </w:r>
      <w:hyperlink r:id="rId88" w:history="1">
        <w:r w:rsidRPr="000808E0">
          <w:rPr>
            <w:rStyle w:val="Hyperlink"/>
            <w:rFonts w:ascii="Times New Roman" w:hAnsi="Times New Roman" w:cs="Times New Roman"/>
            <w:sz w:val="24"/>
            <w:szCs w:val="24"/>
          </w:rPr>
          <w:t>https://www.youtube.com/watch?v=6xcQYmPDqXs</w:t>
        </w:r>
      </w:hyperlink>
    </w:p>
    <w:p w14:paraId="09506591" w14:textId="7E7A097A" w:rsidR="00B60ACC" w:rsidRPr="000808E0" w:rsidRDefault="00B60ACC"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Daniel, T. (2019). 4:31 / 8:22 Four Ways to Compare Groups in SPSS and Build Your Data Handling Skills [Video]. Retrieved from </w:t>
      </w:r>
      <w:hyperlink r:id="rId89" w:history="1">
        <w:r w:rsidRPr="000808E0">
          <w:rPr>
            <w:rStyle w:val="Hyperlink"/>
            <w:rFonts w:ascii="Times New Roman" w:hAnsi="Times New Roman" w:cs="Times New Roman"/>
            <w:sz w:val="24"/>
            <w:szCs w:val="24"/>
          </w:rPr>
          <w:t>https://www.youtube.com/watch?v=Ju-M3gHHI2Y</w:t>
        </w:r>
      </w:hyperlink>
    </w:p>
    <w:p w14:paraId="641991F7" w14:textId="2B38C00D" w:rsidR="00601717" w:rsidRPr="000808E0" w:rsidRDefault="00B60ACC" w:rsidP="000808E0">
      <w:pPr>
        <w:ind w:left="720" w:hanging="720"/>
        <w:rPr>
          <w:rFonts w:ascii="Times New Roman" w:hAnsi="Times New Roman" w:cs="Times New Roman"/>
          <w:sz w:val="24"/>
          <w:szCs w:val="24"/>
        </w:rPr>
      </w:pPr>
      <w:r w:rsidRPr="000808E0">
        <w:rPr>
          <w:rFonts w:ascii="Times New Roman" w:hAnsi="Times New Roman" w:cs="Times New Roman"/>
          <w:sz w:val="24"/>
          <w:szCs w:val="24"/>
        </w:rPr>
        <w:t xml:space="preserve">Grande, T. (2015). Creating and Interpreting Boxplots in SPSS [Video]. Retrieved from </w:t>
      </w:r>
      <w:hyperlink r:id="rId90" w:history="1">
        <w:r w:rsidRPr="000808E0">
          <w:rPr>
            <w:rStyle w:val="Hyperlink"/>
            <w:rFonts w:ascii="Times New Roman" w:hAnsi="Times New Roman" w:cs="Times New Roman"/>
            <w:sz w:val="24"/>
            <w:szCs w:val="24"/>
          </w:rPr>
          <w:t>https://www.youtube.com/watch?v=M58Ww51xhso</w:t>
        </w:r>
      </w:hyperlink>
      <w:r w:rsidR="00601717">
        <w:br w:type="page"/>
      </w:r>
    </w:p>
    <w:p w14:paraId="13B29411" w14:textId="3B2C7735" w:rsidR="00601717" w:rsidRPr="000808E0" w:rsidRDefault="00601717" w:rsidP="002855C7">
      <w:pPr>
        <w:pStyle w:val="Heading1"/>
        <w:spacing w:after="60"/>
      </w:pPr>
      <w:bookmarkStart w:id="43" w:name="_Toc55841249"/>
      <w:r w:rsidRPr="00601717">
        <w:lastRenderedPageBreak/>
        <w:t>Appendix C – Additional Resources</w:t>
      </w:r>
      <w:r>
        <w:t xml:space="preserve"> for Data Context Interpretation</w:t>
      </w:r>
      <w:bookmarkEnd w:id="43"/>
    </w:p>
    <w:p w14:paraId="6497D650" w14:textId="33E606D8" w:rsidR="00601717" w:rsidRPr="000808E0" w:rsidRDefault="00601717" w:rsidP="002855C7">
      <w:pPr>
        <w:spacing w:after="60"/>
        <w:rPr>
          <w:rFonts w:ascii="Times New Roman" w:eastAsia="Times New Roman" w:hAnsi="Times New Roman" w:cs="Times New Roman"/>
          <w:color w:val="000000"/>
          <w:sz w:val="24"/>
          <w:szCs w:val="24"/>
        </w:rPr>
      </w:pPr>
      <w:r w:rsidRPr="000808E0">
        <w:rPr>
          <w:rFonts w:ascii="Times New Roman" w:eastAsia="Times New Roman" w:hAnsi="Times New Roman" w:cs="Times New Roman"/>
          <w:color w:val="000000"/>
          <w:sz w:val="24"/>
          <w:szCs w:val="24"/>
        </w:rPr>
        <w:t>The following resources were utilized to add context to the data sources used in this project:</w:t>
      </w:r>
    </w:p>
    <w:p w14:paraId="7831EBBA" w14:textId="44018CD1" w:rsidR="00601717" w:rsidRPr="000808E0" w:rsidRDefault="00601717" w:rsidP="000F6915">
      <w:pPr>
        <w:rPr>
          <w:rFonts w:ascii="Times New Roman" w:eastAsia="Times New Roman" w:hAnsi="Times New Roman" w:cs="Times New Roman"/>
          <w:b/>
          <w:bCs/>
          <w:color w:val="000000"/>
          <w:sz w:val="24"/>
          <w:szCs w:val="24"/>
        </w:rPr>
      </w:pPr>
      <w:r w:rsidRPr="000808E0">
        <w:rPr>
          <w:rFonts w:ascii="Times New Roman" w:eastAsia="Times New Roman" w:hAnsi="Times New Roman" w:cs="Times New Roman"/>
          <w:b/>
          <w:bCs/>
          <w:color w:val="000000"/>
          <w:sz w:val="24"/>
          <w:szCs w:val="24"/>
        </w:rPr>
        <w:t>The Global State of Digital in 2019 Report</w:t>
      </w:r>
    </w:p>
    <w:p w14:paraId="0A8410D6" w14:textId="1597FEC4" w:rsidR="00601717" w:rsidRPr="000808E0" w:rsidRDefault="00601717" w:rsidP="000F6915">
      <w:pPr>
        <w:rPr>
          <w:rFonts w:ascii="Times New Roman" w:eastAsia="Times New Roman" w:hAnsi="Times New Roman" w:cs="Times New Roman"/>
          <w:color w:val="000000"/>
          <w:sz w:val="24"/>
          <w:szCs w:val="24"/>
        </w:rPr>
      </w:pPr>
      <w:r w:rsidRPr="000808E0">
        <w:rPr>
          <w:rFonts w:ascii="Times New Roman" w:eastAsia="Times New Roman" w:hAnsi="Times New Roman" w:cs="Times New Roman"/>
          <w:color w:val="000000"/>
          <w:sz w:val="24"/>
          <w:szCs w:val="24"/>
        </w:rPr>
        <w:t xml:space="preserve">Global and country-specific reports on utilization and reach of social media platforms. Used to frame </w:t>
      </w:r>
      <w:r w:rsidR="00441C62" w:rsidRPr="000808E0">
        <w:rPr>
          <w:rFonts w:ascii="Times New Roman" w:eastAsia="Times New Roman" w:hAnsi="Times New Roman" w:cs="Times New Roman"/>
          <w:color w:val="000000"/>
          <w:sz w:val="24"/>
          <w:szCs w:val="24"/>
        </w:rPr>
        <w:t>the significance of the Likes and Shares statistics on the MOH social media sites.</w:t>
      </w:r>
      <w:r w:rsidRPr="000808E0">
        <w:rPr>
          <w:rFonts w:ascii="Times New Roman" w:eastAsia="Times New Roman" w:hAnsi="Times New Roman" w:cs="Times New Roman"/>
          <w:color w:val="000000"/>
          <w:sz w:val="24"/>
          <w:szCs w:val="24"/>
        </w:rPr>
        <w:t xml:space="preserve"> </w:t>
      </w:r>
    </w:p>
    <w:p w14:paraId="5DC8599E" w14:textId="1AA1571A" w:rsidR="00601717" w:rsidRPr="000808E0" w:rsidRDefault="00F707A3" w:rsidP="000F6915">
      <w:pPr>
        <w:rPr>
          <w:rFonts w:ascii="Times New Roman" w:eastAsia="Times New Roman" w:hAnsi="Times New Roman" w:cs="Times New Roman"/>
          <w:color w:val="000000"/>
          <w:sz w:val="24"/>
          <w:szCs w:val="24"/>
        </w:rPr>
      </w:pPr>
      <w:hyperlink r:id="rId91" w:anchor="accordion-148291" w:history="1">
        <w:r w:rsidR="00601717" w:rsidRPr="000808E0">
          <w:rPr>
            <w:rStyle w:val="Hyperlink"/>
            <w:rFonts w:ascii="Times New Roman" w:eastAsia="Times New Roman" w:hAnsi="Times New Roman" w:cs="Times New Roman"/>
            <w:sz w:val="24"/>
            <w:szCs w:val="24"/>
          </w:rPr>
          <w:t>https://hootsuite.com/pages/digital-in-2019#accordion-148291</w:t>
        </w:r>
      </w:hyperlink>
    </w:p>
    <w:p w14:paraId="462DF458" w14:textId="4A18661C" w:rsidR="00441C62" w:rsidRPr="000808E0" w:rsidRDefault="00441C62" w:rsidP="000F6915">
      <w:pPr>
        <w:rPr>
          <w:rFonts w:ascii="Times New Roman" w:hAnsi="Times New Roman" w:cs="Times New Roman"/>
          <w:b/>
          <w:bCs/>
          <w:sz w:val="24"/>
          <w:szCs w:val="24"/>
        </w:rPr>
      </w:pPr>
      <w:r w:rsidRPr="000808E0">
        <w:rPr>
          <w:rFonts w:ascii="Times New Roman" w:hAnsi="Times New Roman" w:cs="Times New Roman"/>
          <w:b/>
          <w:bCs/>
          <w:sz w:val="24"/>
          <w:szCs w:val="24"/>
        </w:rPr>
        <w:t>Statistics Singapore</w:t>
      </w:r>
    </w:p>
    <w:p w14:paraId="2512160B" w14:textId="19E1309A" w:rsidR="00441C62" w:rsidRPr="000808E0" w:rsidRDefault="00441C62" w:rsidP="000F6915">
      <w:pPr>
        <w:rPr>
          <w:rFonts w:ascii="Times New Roman" w:hAnsi="Times New Roman" w:cs="Times New Roman"/>
          <w:sz w:val="24"/>
          <w:szCs w:val="24"/>
        </w:rPr>
      </w:pPr>
      <w:r w:rsidRPr="000808E0">
        <w:rPr>
          <w:rFonts w:ascii="Times New Roman" w:hAnsi="Times New Roman" w:cs="Times New Roman"/>
          <w:sz w:val="24"/>
          <w:szCs w:val="24"/>
        </w:rPr>
        <w:t>Official Singapore website providing all sorts of demographics and economics statistics. Used to assess the actual impact of Border Control Restrictions and Travel Advisory as measures by the variations in the number of arriving and department air passengers during February and July 2020.</w:t>
      </w:r>
    </w:p>
    <w:p w14:paraId="70E84406" w14:textId="70B0763A" w:rsidR="00441C62" w:rsidRPr="000808E0" w:rsidRDefault="00F707A3" w:rsidP="000F6915">
      <w:pPr>
        <w:rPr>
          <w:rFonts w:ascii="Times New Roman" w:hAnsi="Times New Roman" w:cs="Times New Roman"/>
          <w:sz w:val="24"/>
          <w:szCs w:val="24"/>
        </w:rPr>
      </w:pPr>
      <w:hyperlink r:id="rId92" w:history="1">
        <w:r w:rsidR="00441C62" w:rsidRPr="000808E0">
          <w:rPr>
            <w:rStyle w:val="Hyperlink"/>
            <w:rFonts w:ascii="Times New Roman" w:hAnsi="Times New Roman" w:cs="Times New Roman"/>
            <w:sz w:val="24"/>
            <w:szCs w:val="24"/>
          </w:rPr>
          <w:t>https://www.singstat.gov.sg/find-data</w:t>
        </w:r>
      </w:hyperlink>
    </w:p>
    <w:p w14:paraId="5A43A43E" w14:textId="77777777" w:rsidR="00441C62" w:rsidRDefault="00441C62" w:rsidP="000F6915"/>
    <w:p w14:paraId="00976AEE" w14:textId="7628A173" w:rsidR="6F014403" w:rsidRDefault="6F014403">
      <w:r>
        <w:br w:type="page"/>
      </w:r>
    </w:p>
    <w:p w14:paraId="560E36B0" w14:textId="021A5EDB" w:rsidR="000F6915" w:rsidRPr="000F6915" w:rsidRDefault="0B4BBE13" w:rsidP="6F014403">
      <w:pPr>
        <w:pStyle w:val="Heading1"/>
      </w:pPr>
      <w:bookmarkStart w:id="44" w:name="_Toc55841250"/>
      <w:r>
        <w:lastRenderedPageBreak/>
        <w:t>Acknowledgements</w:t>
      </w:r>
      <w:bookmarkEnd w:id="44"/>
    </w:p>
    <w:p w14:paraId="0ACB93D4" w14:textId="7725F738" w:rsidR="0B4BBE13" w:rsidRDefault="0B4BBE13" w:rsidP="6F014403">
      <w:pPr>
        <w:rPr>
          <w:rFonts w:ascii="Times New Roman" w:eastAsia="Times New Roman" w:hAnsi="Times New Roman" w:cs="Times New Roman"/>
          <w:sz w:val="24"/>
          <w:szCs w:val="24"/>
        </w:rPr>
      </w:pPr>
      <w:r w:rsidRPr="3F493B5E">
        <w:rPr>
          <w:rFonts w:ascii="Times New Roman" w:eastAsia="Times New Roman" w:hAnsi="Times New Roman" w:cs="Times New Roman"/>
          <w:sz w:val="24"/>
          <w:szCs w:val="24"/>
        </w:rPr>
        <w:t>Our group would like to give special recognition to our project sponsor, Dr. Shirley Tian, for her guidance through this process.  Additionally, we would like to recognize</w:t>
      </w:r>
      <w:r w:rsidR="4E19D0DA" w:rsidRPr="3F493B5E">
        <w:rPr>
          <w:rFonts w:ascii="Times New Roman" w:eastAsia="Times New Roman" w:hAnsi="Times New Roman" w:cs="Times New Roman"/>
          <w:sz w:val="24"/>
          <w:szCs w:val="24"/>
        </w:rPr>
        <w:t xml:space="preserve"> Dr. Meng Han, our advisor, for support</w:t>
      </w:r>
      <w:r w:rsidR="113476D6" w:rsidRPr="3F493B5E">
        <w:rPr>
          <w:rFonts w:ascii="Times New Roman" w:eastAsia="Times New Roman" w:hAnsi="Times New Roman" w:cs="Times New Roman"/>
          <w:sz w:val="24"/>
          <w:szCs w:val="24"/>
        </w:rPr>
        <w:t>ing our project</w:t>
      </w:r>
      <w:r w:rsidR="4E19D0DA" w:rsidRPr="3F493B5E">
        <w:rPr>
          <w:rFonts w:ascii="Times New Roman" w:eastAsia="Times New Roman" w:hAnsi="Times New Roman" w:cs="Times New Roman"/>
          <w:sz w:val="24"/>
          <w:szCs w:val="24"/>
        </w:rPr>
        <w:t xml:space="preserve"> throughout this semester.</w:t>
      </w:r>
    </w:p>
    <w:p w14:paraId="693DD449" w14:textId="299E00BA" w:rsidR="00C36C8F" w:rsidRPr="00417A4A" w:rsidRDefault="00B57347" w:rsidP="0060769D">
      <w:pPr>
        <w:pStyle w:val="Heading1"/>
      </w:pPr>
      <w:r>
        <w:t xml:space="preserve"> </w:t>
      </w:r>
    </w:p>
    <w:p w14:paraId="5E07C2C2" w14:textId="77777777" w:rsidR="00417A4A" w:rsidRPr="00417A4A" w:rsidRDefault="00417A4A" w:rsidP="00417A4A"/>
    <w:sectPr w:rsidR="00417A4A" w:rsidRPr="00417A4A" w:rsidSect="00417A4A">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1EE60" w14:textId="77777777" w:rsidR="00F707A3" w:rsidRDefault="00F707A3" w:rsidP="001C42C6">
      <w:pPr>
        <w:spacing w:after="0" w:line="240" w:lineRule="auto"/>
      </w:pPr>
      <w:r>
        <w:separator/>
      </w:r>
    </w:p>
  </w:endnote>
  <w:endnote w:type="continuationSeparator" w:id="0">
    <w:p w14:paraId="332C9537" w14:textId="77777777" w:rsidR="00F707A3" w:rsidRDefault="00F707A3" w:rsidP="001C42C6">
      <w:pPr>
        <w:spacing w:after="0" w:line="240" w:lineRule="auto"/>
      </w:pPr>
      <w:r>
        <w:continuationSeparator/>
      </w:r>
    </w:p>
  </w:endnote>
  <w:endnote w:type="continuationNotice" w:id="1">
    <w:p w14:paraId="55530CB2" w14:textId="77777777" w:rsidR="00F707A3" w:rsidRDefault="00F707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4536761"/>
      <w:docPartObj>
        <w:docPartGallery w:val="Page Numbers (Bottom of Page)"/>
        <w:docPartUnique/>
      </w:docPartObj>
    </w:sdtPr>
    <w:sdtEndPr>
      <w:rPr>
        <w:noProof/>
      </w:rPr>
    </w:sdtEndPr>
    <w:sdtContent>
      <w:p w14:paraId="1D359A31" w14:textId="544D6D01" w:rsidR="00FC0DF0" w:rsidRDefault="00FC0DF0">
        <w:pPr>
          <w:pStyle w:val="Footer"/>
        </w:pPr>
        <w:r>
          <w:fldChar w:fldCharType="begin"/>
        </w:r>
        <w:r>
          <w:instrText xml:space="preserve"> PAGE   \* MERGEFORMAT </w:instrText>
        </w:r>
        <w:r>
          <w:fldChar w:fldCharType="separate"/>
        </w:r>
        <w:r>
          <w:rPr>
            <w:noProof/>
          </w:rPr>
          <w:t>2</w:t>
        </w:r>
        <w:r>
          <w:rPr>
            <w:noProof/>
          </w:rPr>
          <w:fldChar w:fldCharType="end"/>
        </w:r>
      </w:p>
    </w:sdtContent>
  </w:sdt>
  <w:p w14:paraId="106C919E" w14:textId="77777777" w:rsidR="00FC0DF0" w:rsidRDefault="00FC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F56EA" w14:textId="77777777" w:rsidR="00F707A3" w:rsidRDefault="00F707A3" w:rsidP="001C42C6">
      <w:pPr>
        <w:spacing w:after="0" w:line="240" w:lineRule="auto"/>
      </w:pPr>
      <w:r>
        <w:separator/>
      </w:r>
    </w:p>
  </w:footnote>
  <w:footnote w:type="continuationSeparator" w:id="0">
    <w:p w14:paraId="51C12A16" w14:textId="77777777" w:rsidR="00F707A3" w:rsidRDefault="00F707A3" w:rsidP="001C42C6">
      <w:pPr>
        <w:spacing w:after="0" w:line="240" w:lineRule="auto"/>
      </w:pPr>
      <w:r>
        <w:continuationSeparator/>
      </w:r>
    </w:p>
  </w:footnote>
  <w:footnote w:type="continuationNotice" w:id="1">
    <w:p w14:paraId="794AFB81" w14:textId="77777777" w:rsidR="00F707A3" w:rsidRDefault="00F707A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9290F"/>
    <w:multiLevelType w:val="hybridMultilevel"/>
    <w:tmpl w:val="5B261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B6C81"/>
    <w:multiLevelType w:val="hybridMultilevel"/>
    <w:tmpl w:val="CEC25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9644C"/>
    <w:multiLevelType w:val="hybridMultilevel"/>
    <w:tmpl w:val="4796D5FA"/>
    <w:lvl w:ilvl="0" w:tplc="E4D8F4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B1E45"/>
    <w:multiLevelType w:val="hybridMultilevel"/>
    <w:tmpl w:val="263C4304"/>
    <w:lvl w:ilvl="0" w:tplc="878472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2F7853"/>
    <w:multiLevelType w:val="hybridMultilevel"/>
    <w:tmpl w:val="A588B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C6DB6"/>
    <w:multiLevelType w:val="hybridMultilevel"/>
    <w:tmpl w:val="52E6C764"/>
    <w:lvl w:ilvl="0" w:tplc="F04C3E5E">
      <w:start w:val="1"/>
      <w:numFmt w:val="bullet"/>
      <w:lvlText w:val="•"/>
      <w:lvlJc w:val="left"/>
      <w:pPr>
        <w:tabs>
          <w:tab w:val="num" w:pos="720"/>
        </w:tabs>
        <w:ind w:left="720" w:hanging="360"/>
      </w:pPr>
      <w:rPr>
        <w:rFonts w:ascii="Arial" w:hAnsi="Arial" w:hint="default"/>
      </w:rPr>
    </w:lvl>
    <w:lvl w:ilvl="1" w:tplc="E99A50EA" w:tentative="1">
      <w:start w:val="1"/>
      <w:numFmt w:val="bullet"/>
      <w:lvlText w:val="•"/>
      <w:lvlJc w:val="left"/>
      <w:pPr>
        <w:tabs>
          <w:tab w:val="num" w:pos="1440"/>
        </w:tabs>
        <w:ind w:left="1440" w:hanging="360"/>
      </w:pPr>
      <w:rPr>
        <w:rFonts w:ascii="Arial" w:hAnsi="Arial" w:hint="default"/>
      </w:rPr>
    </w:lvl>
    <w:lvl w:ilvl="2" w:tplc="89D64A7A" w:tentative="1">
      <w:start w:val="1"/>
      <w:numFmt w:val="bullet"/>
      <w:lvlText w:val="•"/>
      <w:lvlJc w:val="left"/>
      <w:pPr>
        <w:tabs>
          <w:tab w:val="num" w:pos="2160"/>
        </w:tabs>
        <w:ind w:left="2160" w:hanging="360"/>
      </w:pPr>
      <w:rPr>
        <w:rFonts w:ascii="Arial" w:hAnsi="Arial" w:hint="default"/>
      </w:rPr>
    </w:lvl>
    <w:lvl w:ilvl="3" w:tplc="7A687FCA" w:tentative="1">
      <w:start w:val="1"/>
      <w:numFmt w:val="bullet"/>
      <w:lvlText w:val="•"/>
      <w:lvlJc w:val="left"/>
      <w:pPr>
        <w:tabs>
          <w:tab w:val="num" w:pos="2880"/>
        </w:tabs>
        <w:ind w:left="2880" w:hanging="360"/>
      </w:pPr>
      <w:rPr>
        <w:rFonts w:ascii="Arial" w:hAnsi="Arial" w:hint="default"/>
      </w:rPr>
    </w:lvl>
    <w:lvl w:ilvl="4" w:tplc="C4D6C4DA" w:tentative="1">
      <w:start w:val="1"/>
      <w:numFmt w:val="bullet"/>
      <w:lvlText w:val="•"/>
      <w:lvlJc w:val="left"/>
      <w:pPr>
        <w:tabs>
          <w:tab w:val="num" w:pos="3600"/>
        </w:tabs>
        <w:ind w:left="3600" w:hanging="360"/>
      </w:pPr>
      <w:rPr>
        <w:rFonts w:ascii="Arial" w:hAnsi="Arial" w:hint="default"/>
      </w:rPr>
    </w:lvl>
    <w:lvl w:ilvl="5" w:tplc="8CEEEC26" w:tentative="1">
      <w:start w:val="1"/>
      <w:numFmt w:val="bullet"/>
      <w:lvlText w:val="•"/>
      <w:lvlJc w:val="left"/>
      <w:pPr>
        <w:tabs>
          <w:tab w:val="num" w:pos="4320"/>
        </w:tabs>
        <w:ind w:left="4320" w:hanging="360"/>
      </w:pPr>
      <w:rPr>
        <w:rFonts w:ascii="Arial" w:hAnsi="Arial" w:hint="default"/>
      </w:rPr>
    </w:lvl>
    <w:lvl w:ilvl="6" w:tplc="20A6E7D2" w:tentative="1">
      <w:start w:val="1"/>
      <w:numFmt w:val="bullet"/>
      <w:lvlText w:val="•"/>
      <w:lvlJc w:val="left"/>
      <w:pPr>
        <w:tabs>
          <w:tab w:val="num" w:pos="5040"/>
        </w:tabs>
        <w:ind w:left="5040" w:hanging="360"/>
      </w:pPr>
      <w:rPr>
        <w:rFonts w:ascii="Arial" w:hAnsi="Arial" w:hint="default"/>
      </w:rPr>
    </w:lvl>
    <w:lvl w:ilvl="7" w:tplc="0F186B9A" w:tentative="1">
      <w:start w:val="1"/>
      <w:numFmt w:val="bullet"/>
      <w:lvlText w:val="•"/>
      <w:lvlJc w:val="left"/>
      <w:pPr>
        <w:tabs>
          <w:tab w:val="num" w:pos="5760"/>
        </w:tabs>
        <w:ind w:left="5760" w:hanging="360"/>
      </w:pPr>
      <w:rPr>
        <w:rFonts w:ascii="Arial" w:hAnsi="Arial" w:hint="default"/>
      </w:rPr>
    </w:lvl>
    <w:lvl w:ilvl="8" w:tplc="722805D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E84628"/>
    <w:multiLevelType w:val="hybridMultilevel"/>
    <w:tmpl w:val="3B3E3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F410C"/>
    <w:multiLevelType w:val="hybridMultilevel"/>
    <w:tmpl w:val="57D299B0"/>
    <w:lvl w:ilvl="0" w:tplc="7AF6BE76">
      <w:start w:val="1"/>
      <w:numFmt w:val="bullet"/>
      <w:lvlText w:val=""/>
      <w:lvlJc w:val="left"/>
      <w:pPr>
        <w:ind w:left="720" w:hanging="360"/>
      </w:pPr>
      <w:rPr>
        <w:rFonts w:ascii="Wingdings" w:hAnsi="Wingdings" w:hint="default"/>
      </w:rPr>
    </w:lvl>
    <w:lvl w:ilvl="1" w:tplc="323816B6">
      <w:start w:val="1"/>
      <w:numFmt w:val="bullet"/>
      <w:lvlText w:val="o"/>
      <w:lvlJc w:val="left"/>
      <w:pPr>
        <w:ind w:left="1440" w:hanging="360"/>
      </w:pPr>
      <w:rPr>
        <w:rFonts w:ascii="Courier New" w:hAnsi="Courier New" w:hint="default"/>
      </w:rPr>
    </w:lvl>
    <w:lvl w:ilvl="2" w:tplc="AEC2E43C">
      <w:start w:val="1"/>
      <w:numFmt w:val="bullet"/>
      <w:lvlText w:val=""/>
      <w:lvlJc w:val="left"/>
      <w:pPr>
        <w:ind w:left="2160" w:hanging="360"/>
      </w:pPr>
      <w:rPr>
        <w:rFonts w:ascii="Wingdings" w:hAnsi="Wingdings" w:hint="default"/>
      </w:rPr>
    </w:lvl>
    <w:lvl w:ilvl="3" w:tplc="8EB8C2F8">
      <w:start w:val="1"/>
      <w:numFmt w:val="bullet"/>
      <w:lvlText w:val=""/>
      <w:lvlJc w:val="left"/>
      <w:pPr>
        <w:ind w:left="2880" w:hanging="360"/>
      </w:pPr>
      <w:rPr>
        <w:rFonts w:ascii="Symbol" w:hAnsi="Symbol" w:hint="default"/>
      </w:rPr>
    </w:lvl>
    <w:lvl w:ilvl="4" w:tplc="42AC1104">
      <w:start w:val="1"/>
      <w:numFmt w:val="bullet"/>
      <w:lvlText w:val="o"/>
      <w:lvlJc w:val="left"/>
      <w:pPr>
        <w:ind w:left="3600" w:hanging="360"/>
      </w:pPr>
      <w:rPr>
        <w:rFonts w:ascii="Courier New" w:hAnsi="Courier New" w:hint="default"/>
      </w:rPr>
    </w:lvl>
    <w:lvl w:ilvl="5" w:tplc="423434D4">
      <w:start w:val="1"/>
      <w:numFmt w:val="bullet"/>
      <w:lvlText w:val=""/>
      <w:lvlJc w:val="left"/>
      <w:pPr>
        <w:ind w:left="4320" w:hanging="360"/>
      </w:pPr>
      <w:rPr>
        <w:rFonts w:ascii="Wingdings" w:hAnsi="Wingdings" w:hint="default"/>
      </w:rPr>
    </w:lvl>
    <w:lvl w:ilvl="6" w:tplc="00C286EC">
      <w:start w:val="1"/>
      <w:numFmt w:val="bullet"/>
      <w:lvlText w:val=""/>
      <w:lvlJc w:val="left"/>
      <w:pPr>
        <w:ind w:left="5040" w:hanging="360"/>
      </w:pPr>
      <w:rPr>
        <w:rFonts w:ascii="Symbol" w:hAnsi="Symbol" w:hint="default"/>
      </w:rPr>
    </w:lvl>
    <w:lvl w:ilvl="7" w:tplc="9DDA51E2">
      <w:start w:val="1"/>
      <w:numFmt w:val="bullet"/>
      <w:lvlText w:val="o"/>
      <w:lvlJc w:val="left"/>
      <w:pPr>
        <w:ind w:left="5760" w:hanging="360"/>
      </w:pPr>
      <w:rPr>
        <w:rFonts w:ascii="Courier New" w:hAnsi="Courier New" w:hint="default"/>
      </w:rPr>
    </w:lvl>
    <w:lvl w:ilvl="8" w:tplc="A308E382">
      <w:start w:val="1"/>
      <w:numFmt w:val="bullet"/>
      <w:lvlText w:val=""/>
      <w:lvlJc w:val="left"/>
      <w:pPr>
        <w:ind w:left="6480" w:hanging="360"/>
      </w:pPr>
      <w:rPr>
        <w:rFonts w:ascii="Wingdings" w:hAnsi="Wingdings" w:hint="default"/>
      </w:rPr>
    </w:lvl>
  </w:abstractNum>
  <w:abstractNum w:abstractNumId="8" w15:restartNumberingAfterBreak="0">
    <w:nsid w:val="41C307F5"/>
    <w:multiLevelType w:val="hybridMultilevel"/>
    <w:tmpl w:val="082E2794"/>
    <w:lvl w:ilvl="0" w:tplc="7AF6BE76">
      <w:start w:val="1"/>
      <w:numFmt w:val="bullet"/>
      <w:lvlText w:val=""/>
      <w:lvlJc w:val="left"/>
      <w:pPr>
        <w:ind w:left="720" w:hanging="360"/>
      </w:pPr>
      <w:rPr>
        <w:rFonts w:ascii="Wingdings" w:hAnsi="Wingdings" w:hint="default"/>
      </w:rPr>
    </w:lvl>
    <w:lvl w:ilvl="1" w:tplc="7AF6BE76">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A7E7B"/>
    <w:multiLevelType w:val="hybridMultilevel"/>
    <w:tmpl w:val="170EE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DD6508"/>
    <w:multiLevelType w:val="hybridMultilevel"/>
    <w:tmpl w:val="4858DA20"/>
    <w:lvl w:ilvl="0" w:tplc="7AF6BE7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2B6F08"/>
    <w:multiLevelType w:val="hybridMultilevel"/>
    <w:tmpl w:val="FFFFFFFF"/>
    <w:lvl w:ilvl="0" w:tplc="86001DC2">
      <w:start w:val="1"/>
      <w:numFmt w:val="bullet"/>
      <w:lvlText w:val=""/>
      <w:lvlJc w:val="left"/>
      <w:pPr>
        <w:ind w:left="720" w:hanging="360"/>
      </w:pPr>
      <w:rPr>
        <w:rFonts w:ascii="Wingdings" w:hAnsi="Wingdings" w:hint="default"/>
      </w:rPr>
    </w:lvl>
    <w:lvl w:ilvl="1" w:tplc="02CEDB36">
      <w:start w:val="1"/>
      <w:numFmt w:val="bullet"/>
      <w:lvlText w:val="o"/>
      <w:lvlJc w:val="left"/>
      <w:pPr>
        <w:ind w:left="1440" w:hanging="360"/>
      </w:pPr>
      <w:rPr>
        <w:rFonts w:ascii="Courier New" w:hAnsi="Courier New" w:hint="default"/>
      </w:rPr>
    </w:lvl>
    <w:lvl w:ilvl="2" w:tplc="26C495D0">
      <w:start w:val="1"/>
      <w:numFmt w:val="bullet"/>
      <w:lvlText w:val=""/>
      <w:lvlJc w:val="left"/>
      <w:pPr>
        <w:ind w:left="2160" w:hanging="360"/>
      </w:pPr>
      <w:rPr>
        <w:rFonts w:ascii="Wingdings" w:hAnsi="Wingdings" w:hint="default"/>
      </w:rPr>
    </w:lvl>
    <w:lvl w:ilvl="3" w:tplc="EF10D798">
      <w:start w:val="1"/>
      <w:numFmt w:val="bullet"/>
      <w:lvlText w:val=""/>
      <w:lvlJc w:val="left"/>
      <w:pPr>
        <w:ind w:left="2880" w:hanging="360"/>
      </w:pPr>
      <w:rPr>
        <w:rFonts w:ascii="Symbol" w:hAnsi="Symbol" w:hint="default"/>
      </w:rPr>
    </w:lvl>
    <w:lvl w:ilvl="4" w:tplc="8766D71A">
      <w:start w:val="1"/>
      <w:numFmt w:val="bullet"/>
      <w:lvlText w:val="o"/>
      <w:lvlJc w:val="left"/>
      <w:pPr>
        <w:ind w:left="3600" w:hanging="360"/>
      </w:pPr>
      <w:rPr>
        <w:rFonts w:ascii="Courier New" w:hAnsi="Courier New" w:hint="default"/>
      </w:rPr>
    </w:lvl>
    <w:lvl w:ilvl="5" w:tplc="B77C89FE">
      <w:start w:val="1"/>
      <w:numFmt w:val="bullet"/>
      <w:lvlText w:val=""/>
      <w:lvlJc w:val="left"/>
      <w:pPr>
        <w:ind w:left="4320" w:hanging="360"/>
      </w:pPr>
      <w:rPr>
        <w:rFonts w:ascii="Wingdings" w:hAnsi="Wingdings" w:hint="default"/>
      </w:rPr>
    </w:lvl>
    <w:lvl w:ilvl="6" w:tplc="75AA64E8">
      <w:start w:val="1"/>
      <w:numFmt w:val="bullet"/>
      <w:lvlText w:val=""/>
      <w:lvlJc w:val="left"/>
      <w:pPr>
        <w:ind w:left="5040" w:hanging="360"/>
      </w:pPr>
      <w:rPr>
        <w:rFonts w:ascii="Symbol" w:hAnsi="Symbol" w:hint="default"/>
      </w:rPr>
    </w:lvl>
    <w:lvl w:ilvl="7" w:tplc="937A439A">
      <w:start w:val="1"/>
      <w:numFmt w:val="bullet"/>
      <w:lvlText w:val="o"/>
      <w:lvlJc w:val="left"/>
      <w:pPr>
        <w:ind w:left="5760" w:hanging="360"/>
      </w:pPr>
      <w:rPr>
        <w:rFonts w:ascii="Courier New" w:hAnsi="Courier New" w:hint="default"/>
      </w:rPr>
    </w:lvl>
    <w:lvl w:ilvl="8" w:tplc="FA8A144C">
      <w:start w:val="1"/>
      <w:numFmt w:val="bullet"/>
      <w:lvlText w:val=""/>
      <w:lvlJc w:val="left"/>
      <w:pPr>
        <w:ind w:left="6480" w:hanging="360"/>
      </w:pPr>
      <w:rPr>
        <w:rFonts w:ascii="Wingdings" w:hAnsi="Wingdings" w:hint="default"/>
      </w:rPr>
    </w:lvl>
  </w:abstractNum>
  <w:abstractNum w:abstractNumId="12" w15:restartNumberingAfterBreak="0">
    <w:nsid w:val="638A637F"/>
    <w:multiLevelType w:val="hybridMultilevel"/>
    <w:tmpl w:val="8626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8B7FB9"/>
    <w:multiLevelType w:val="hybridMultilevel"/>
    <w:tmpl w:val="4796D5FA"/>
    <w:lvl w:ilvl="0" w:tplc="E4D8F4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2"/>
  </w:num>
  <w:num w:numId="3">
    <w:abstractNumId w:val="0"/>
  </w:num>
  <w:num w:numId="4">
    <w:abstractNumId w:val="4"/>
  </w:num>
  <w:num w:numId="5">
    <w:abstractNumId w:val="11"/>
  </w:num>
  <w:num w:numId="6">
    <w:abstractNumId w:val="6"/>
  </w:num>
  <w:num w:numId="7">
    <w:abstractNumId w:val="1"/>
  </w:num>
  <w:num w:numId="8">
    <w:abstractNumId w:val="9"/>
  </w:num>
  <w:num w:numId="9">
    <w:abstractNumId w:val="3"/>
  </w:num>
  <w:num w:numId="10">
    <w:abstractNumId w:val="2"/>
  </w:num>
  <w:num w:numId="11">
    <w:abstractNumId w:val="13"/>
  </w:num>
  <w:num w:numId="12">
    <w:abstractNumId w:val="10"/>
  </w:num>
  <w:num w:numId="13">
    <w:abstractNumId w:val="8"/>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laine Harris">
    <w15:presenceInfo w15:providerId="None" w15:userId="Elaine Har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A4A"/>
    <w:rsid w:val="000079C0"/>
    <w:rsid w:val="0001196A"/>
    <w:rsid w:val="00012564"/>
    <w:rsid w:val="000132E1"/>
    <w:rsid w:val="0002084F"/>
    <w:rsid w:val="00030980"/>
    <w:rsid w:val="000312DB"/>
    <w:rsid w:val="00034083"/>
    <w:rsid w:val="0003617D"/>
    <w:rsid w:val="000442CB"/>
    <w:rsid w:val="00055700"/>
    <w:rsid w:val="000672A0"/>
    <w:rsid w:val="00071135"/>
    <w:rsid w:val="000808E0"/>
    <w:rsid w:val="00095C13"/>
    <w:rsid w:val="000A14B4"/>
    <w:rsid w:val="000A2FF9"/>
    <w:rsid w:val="000A6B88"/>
    <w:rsid w:val="000A7D71"/>
    <w:rsid w:val="000B0942"/>
    <w:rsid w:val="000B2D3C"/>
    <w:rsid w:val="000C0AD0"/>
    <w:rsid w:val="000C0F82"/>
    <w:rsid w:val="000C2247"/>
    <w:rsid w:val="000C372F"/>
    <w:rsid w:val="000D0F4D"/>
    <w:rsid w:val="000D17E9"/>
    <w:rsid w:val="000D2644"/>
    <w:rsid w:val="000E08B0"/>
    <w:rsid w:val="000F3A5E"/>
    <w:rsid w:val="000F5999"/>
    <w:rsid w:val="000F5DFC"/>
    <w:rsid w:val="000F6915"/>
    <w:rsid w:val="00107381"/>
    <w:rsid w:val="00111326"/>
    <w:rsid w:val="00114E06"/>
    <w:rsid w:val="00116838"/>
    <w:rsid w:val="0011767D"/>
    <w:rsid w:val="00120604"/>
    <w:rsid w:val="00123B3E"/>
    <w:rsid w:val="00124FCC"/>
    <w:rsid w:val="001313B0"/>
    <w:rsid w:val="00135ECA"/>
    <w:rsid w:val="00136AB8"/>
    <w:rsid w:val="001426CB"/>
    <w:rsid w:val="00151C69"/>
    <w:rsid w:val="00162B71"/>
    <w:rsid w:val="00163B49"/>
    <w:rsid w:val="00172476"/>
    <w:rsid w:val="001875C6"/>
    <w:rsid w:val="0019541A"/>
    <w:rsid w:val="001A6091"/>
    <w:rsid w:val="001C42C6"/>
    <w:rsid w:val="001C5557"/>
    <w:rsid w:val="001D0356"/>
    <w:rsid w:val="001E2DE5"/>
    <w:rsid w:val="001E2E15"/>
    <w:rsid w:val="001F37EA"/>
    <w:rsid w:val="001F4CC7"/>
    <w:rsid w:val="001F688F"/>
    <w:rsid w:val="00200418"/>
    <w:rsid w:val="002004A8"/>
    <w:rsid w:val="002131A5"/>
    <w:rsid w:val="00225EE4"/>
    <w:rsid w:val="00231874"/>
    <w:rsid w:val="0023439B"/>
    <w:rsid w:val="00262FAE"/>
    <w:rsid w:val="002764DA"/>
    <w:rsid w:val="00277C68"/>
    <w:rsid w:val="0027E9CF"/>
    <w:rsid w:val="002855C7"/>
    <w:rsid w:val="002869C2"/>
    <w:rsid w:val="0029368B"/>
    <w:rsid w:val="002A4BDA"/>
    <w:rsid w:val="002B03EA"/>
    <w:rsid w:val="002C48EF"/>
    <w:rsid w:val="002D1C03"/>
    <w:rsid w:val="002E09CD"/>
    <w:rsid w:val="002E38EB"/>
    <w:rsid w:val="002E7587"/>
    <w:rsid w:val="002F208C"/>
    <w:rsid w:val="002F2CCA"/>
    <w:rsid w:val="002F4C14"/>
    <w:rsid w:val="00302BE3"/>
    <w:rsid w:val="0030744B"/>
    <w:rsid w:val="00317D0E"/>
    <w:rsid w:val="003356AE"/>
    <w:rsid w:val="00346C24"/>
    <w:rsid w:val="00350915"/>
    <w:rsid w:val="00374831"/>
    <w:rsid w:val="003833A1"/>
    <w:rsid w:val="003873A8"/>
    <w:rsid w:val="003A7DD9"/>
    <w:rsid w:val="003B5597"/>
    <w:rsid w:val="003C4E66"/>
    <w:rsid w:val="003C6B34"/>
    <w:rsid w:val="003D143F"/>
    <w:rsid w:val="003E51BF"/>
    <w:rsid w:val="003E5E08"/>
    <w:rsid w:val="003F3871"/>
    <w:rsid w:val="00417A4A"/>
    <w:rsid w:val="00425BF9"/>
    <w:rsid w:val="00432435"/>
    <w:rsid w:val="00432637"/>
    <w:rsid w:val="00432BF8"/>
    <w:rsid w:val="00435AEA"/>
    <w:rsid w:val="0043703A"/>
    <w:rsid w:val="00441C62"/>
    <w:rsid w:val="0044662B"/>
    <w:rsid w:val="00452841"/>
    <w:rsid w:val="004548D7"/>
    <w:rsid w:val="0046448D"/>
    <w:rsid w:val="004935A8"/>
    <w:rsid w:val="004A00B5"/>
    <w:rsid w:val="004A2E5B"/>
    <w:rsid w:val="004B0A8F"/>
    <w:rsid w:val="004B54C3"/>
    <w:rsid w:val="004C0278"/>
    <w:rsid w:val="004C1012"/>
    <w:rsid w:val="004C1867"/>
    <w:rsid w:val="004C1970"/>
    <w:rsid w:val="004D70FB"/>
    <w:rsid w:val="004D7200"/>
    <w:rsid w:val="004E07F9"/>
    <w:rsid w:val="004E0E90"/>
    <w:rsid w:val="004E1379"/>
    <w:rsid w:val="004F09A5"/>
    <w:rsid w:val="005045AB"/>
    <w:rsid w:val="00505493"/>
    <w:rsid w:val="00517DFD"/>
    <w:rsid w:val="00521240"/>
    <w:rsid w:val="00521A4E"/>
    <w:rsid w:val="005348D1"/>
    <w:rsid w:val="0054017F"/>
    <w:rsid w:val="005401E0"/>
    <w:rsid w:val="00577C90"/>
    <w:rsid w:val="00580AF7"/>
    <w:rsid w:val="00585E86"/>
    <w:rsid w:val="00591B34"/>
    <w:rsid w:val="005A1E46"/>
    <w:rsid w:val="005A4715"/>
    <w:rsid w:val="005B2EE2"/>
    <w:rsid w:val="005C1120"/>
    <w:rsid w:val="005C319D"/>
    <w:rsid w:val="005D1567"/>
    <w:rsid w:val="005D484D"/>
    <w:rsid w:val="005F2349"/>
    <w:rsid w:val="00601717"/>
    <w:rsid w:val="00601B5B"/>
    <w:rsid w:val="0060769D"/>
    <w:rsid w:val="006116C6"/>
    <w:rsid w:val="00611F30"/>
    <w:rsid w:val="00615851"/>
    <w:rsid w:val="006523C4"/>
    <w:rsid w:val="006554C0"/>
    <w:rsid w:val="00657635"/>
    <w:rsid w:val="00657828"/>
    <w:rsid w:val="00657A9B"/>
    <w:rsid w:val="00660ADE"/>
    <w:rsid w:val="006629E6"/>
    <w:rsid w:val="006703EF"/>
    <w:rsid w:val="00670568"/>
    <w:rsid w:val="0067237D"/>
    <w:rsid w:val="00675E80"/>
    <w:rsid w:val="006800A4"/>
    <w:rsid w:val="006800D0"/>
    <w:rsid w:val="006814BF"/>
    <w:rsid w:val="006821FC"/>
    <w:rsid w:val="00691F05"/>
    <w:rsid w:val="006B12A2"/>
    <w:rsid w:val="006B28E5"/>
    <w:rsid w:val="006C6219"/>
    <w:rsid w:val="006E2B4E"/>
    <w:rsid w:val="006E3888"/>
    <w:rsid w:val="006E690F"/>
    <w:rsid w:val="006F2098"/>
    <w:rsid w:val="00703EEC"/>
    <w:rsid w:val="00704724"/>
    <w:rsid w:val="00712CAB"/>
    <w:rsid w:val="00723FC4"/>
    <w:rsid w:val="00725F8F"/>
    <w:rsid w:val="007346B2"/>
    <w:rsid w:val="007364D3"/>
    <w:rsid w:val="00745964"/>
    <w:rsid w:val="00756AC8"/>
    <w:rsid w:val="007573B5"/>
    <w:rsid w:val="00760D48"/>
    <w:rsid w:val="00764153"/>
    <w:rsid w:val="0076709C"/>
    <w:rsid w:val="00776D8A"/>
    <w:rsid w:val="0077711C"/>
    <w:rsid w:val="00784485"/>
    <w:rsid w:val="00785A0B"/>
    <w:rsid w:val="00795CC7"/>
    <w:rsid w:val="007A76A0"/>
    <w:rsid w:val="007B1E10"/>
    <w:rsid w:val="007B2703"/>
    <w:rsid w:val="007C6D2D"/>
    <w:rsid w:val="007E10F2"/>
    <w:rsid w:val="007E395A"/>
    <w:rsid w:val="007E5C10"/>
    <w:rsid w:val="007E62FA"/>
    <w:rsid w:val="007F48B5"/>
    <w:rsid w:val="007FC352"/>
    <w:rsid w:val="008054B7"/>
    <w:rsid w:val="00810FF7"/>
    <w:rsid w:val="008173A4"/>
    <w:rsid w:val="0082515C"/>
    <w:rsid w:val="00825396"/>
    <w:rsid w:val="00825B91"/>
    <w:rsid w:val="00825D56"/>
    <w:rsid w:val="00832D5D"/>
    <w:rsid w:val="00834B5C"/>
    <w:rsid w:val="00835570"/>
    <w:rsid w:val="00845947"/>
    <w:rsid w:val="00847E4A"/>
    <w:rsid w:val="008545D0"/>
    <w:rsid w:val="00860E8C"/>
    <w:rsid w:val="0087728D"/>
    <w:rsid w:val="00884129"/>
    <w:rsid w:val="008A250E"/>
    <w:rsid w:val="008A2A77"/>
    <w:rsid w:val="008A4111"/>
    <w:rsid w:val="008B4B6F"/>
    <w:rsid w:val="008B731D"/>
    <w:rsid w:val="008D3234"/>
    <w:rsid w:val="008D69FA"/>
    <w:rsid w:val="008E4808"/>
    <w:rsid w:val="008E6955"/>
    <w:rsid w:val="008E7150"/>
    <w:rsid w:val="008F5537"/>
    <w:rsid w:val="00913DCD"/>
    <w:rsid w:val="00942A18"/>
    <w:rsid w:val="0094369C"/>
    <w:rsid w:val="0094638C"/>
    <w:rsid w:val="009478CC"/>
    <w:rsid w:val="00957F58"/>
    <w:rsid w:val="00965A68"/>
    <w:rsid w:val="009770F5"/>
    <w:rsid w:val="00977CC8"/>
    <w:rsid w:val="00981CDF"/>
    <w:rsid w:val="00984418"/>
    <w:rsid w:val="00985081"/>
    <w:rsid w:val="0099006C"/>
    <w:rsid w:val="00994F4D"/>
    <w:rsid w:val="009952C0"/>
    <w:rsid w:val="00997AA2"/>
    <w:rsid w:val="009A2C95"/>
    <w:rsid w:val="009A5472"/>
    <w:rsid w:val="009A5CCD"/>
    <w:rsid w:val="009B392E"/>
    <w:rsid w:val="009D2AA5"/>
    <w:rsid w:val="009E0DF6"/>
    <w:rsid w:val="009E3DBB"/>
    <w:rsid w:val="009F78EF"/>
    <w:rsid w:val="00A00302"/>
    <w:rsid w:val="00A04EBB"/>
    <w:rsid w:val="00A0585C"/>
    <w:rsid w:val="00A1000E"/>
    <w:rsid w:val="00A11928"/>
    <w:rsid w:val="00A11C05"/>
    <w:rsid w:val="00A11EC9"/>
    <w:rsid w:val="00A1280F"/>
    <w:rsid w:val="00A16AE2"/>
    <w:rsid w:val="00A3330D"/>
    <w:rsid w:val="00A40E1E"/>
    <w:rsid w:val="00A500AB"/>
    <w:rsid w:val="00A66ABA"/>
    <w:rsid w:val="00A74B90"/>
    <w:rsid w:val="00A77059"/>
    <w:rsid w:val="00A8024A"/>
    <w:rsid w:val="00A8167E"/>
    <w:rsid w:val="00A82AE4"/>
    <w:rsid w:val="00A84AEC"/>
    <w:rsid w:val="00A858C8"/>
    <w:rsid w:val="00A95192"/>
    <w:rsid w:val="00A96EDF"/>
    <w:rsid w:val="00AA7941"/>
    <w:rsid w:val="00AB0862"/>
    <w:rsid w:val="00AB4B94"/>
    <w:rsid w:val="00AB5E4A"/>
    <w:rsid w:val="00AC61E0"/>
    <w:rsid w:val="00AC6E19"/>
    <w:rsid w:val="00AC71A4"/>
    <w:rsid w:val="00AD7C10"/>
    <w:rsid w:val="00AF3337"/>
    <w:rsid w:val="00AF5BB3"/>
    <w:rsid w:val="00B07D18"/>
    <w:rsid w:val="00B11F38"/>
    <w:rsid w:val="00B15C47"/>
    <w:rsid w:val="00B24467"/>
    <w:rsid w:val="00B337D1"/>
    <w:rsid w:val="00B36B0A"/>
    <w:rsid w:val="00B36B9C"/>
    <w:rsid w:val="00B42F3E"/>
    <w:rsid w:val="00B4402D"/>
    <w:rsid w:val="00B512C2"/>
    <w:rsid w:val="00B57347"/>
    <w:rsid w:val="00B60ACC"/>
    <w:rsid w:val="00B675B2"/>
    <w:rsid w:val="00B91203"/>
    <w:rsid w:val="00B935A4"/>
    <w:rsid w:val="00BA4961"/>
    <w:rsid w:val="00BB6361"/>
    <w:rsid w:val="00BB7CD4"/>
    <w:rsid w:val="00BC0826"/>
    <w:rsid w:val="00BC48D4"/>
    <w:rsid w:val="00BE2D88"/>
    <w:rsid w:val="00BE4082"/>
    <w:rsid w:val="00BF4711"/>
    <w:rsid w:val="00BF58BA"/>
    <w:rsid w:val="00BF7DF9"/>
    <w:rsid w:val="00C02F08"/>
    <w:rsid w:val="00C1145C"/>
    <w:rsid w:val="00C17B00"/>
    <w:rsid w:val="00C3689F"/>
    <w:rsid w:val="00C36C8F"/>
    <w:rsid w:val="00C40347"/>
    <w:rsid w:val="00C53132"/>
    <w:rsid w:val="00C53814"/>
    <w:rsid w:val="00C76AE3"/>
    <w:rsid w:val="00C77EAD"/>
    <w:rsid w:val="00C96C27"/>
    <w:rsid w:val="00CA0836"/>
    <w:rsid w:val="00CA5E10"/>
    <w:rsid w:val="00CA76C6"/>
    <w:rsid w:val="00CC21A8"/>
    <w:rsid w:val="00CC3CD7"/>
    <w:rsid w:val="00D0374B"/>
    <w:rsid w:val="00D0672B"/>
    <w:rsid w:val="00D10873"/>
    <w:rsid w:val="00D133C2"/>
    <w:rsid w:val="00D216DE"/>
    <w:rsid w:val="00D239DC"/>
    <w:rsid w:val="00D26967"/>
    <w:rsid w:val="00D329D9"/>
    <w:rsid w:val="00D3452C"/>
    <w:rsid w:val="00D34A7C"/>
    <w:rsid w:val="00D45CD8"/>
    <w:rsid w:val="00D5580B"/>
    <w:rsid w:val="00D672B7"/>
    <w:rsid w:val="00D741F1"/>
    <w:rsid w:val="00D8373C"/>
    <w:rsid w:val="00D84D39"/>
    <w:rsid w:val="00D85B85"/>
    <w:rsid w:val="00D92E93"/>
    <w:rsid w:val="00DB198A"/>
    <w:rsid w:val="00DB39BB"/>
    <w:rsid w:val="00DC2F9C"/>
    <w:rsid w:val="00DC643F"/>
    <w:rsid w:val="00DD60F9"/>
    <w:rsid w:val="00DE0487"/>
    <w:rsid w:val="00DE1E48"/>
    <w:rsid w:val="00DE2201"/>
    <w:rsid w:val="00DF5D87"/>
    <w:rsid w:val="00E042EE"/>
    <w:rsid w:val="00E2394D"/>
    <w:rsid w:val="00E2721A"/>
    <w:rsid w:val="00E3567D"/>
    <w:rsid w:val="00E41A55"/>
    <w:rsid w:val="00E54C33"/>
    <w:rsid w:val="00E57A6D"/>
    <w:rsid w:val="00E64512"/>
    <w:rsid w:val="00E75038"/>
    <w:rsid w:val="00E75222"/>
    <w:rsid w:val="00E92D72"/>
    <w:rsid w:val="00EA43E4"/>
    <w:rsid w:val="00EB03A3"/>
    <w:rsid w:val="00EB706C"/>
    <w:rsid w:val="00EC4CA4"/>
    <w:rsid w:val="00EC580F"/>
    <w:rsid w:val="00EC68AF"/>
    <w:rsid w:val="00EC785A"/>
    <w:rsid w:val="00ED71ED"/>
    <w:rsid w:val="00EF1611"/>
    <w:rsid w:val="00EF4AC5"/>
    <w:rsid w:val="00F107C3"/>
    <w:rsid w:val="00F121A3"/>
    <w:rsid w:val="00F22282"/>
    <w:rsid w:val="00F276A6"/>
    <w:rsid w:val="00F32CC3"/>
    <w:rsid w:val="00F34913"/>
    <w:rsid w:val="00F34E63"/>
    <w:rsid w:val="00F36F17"/>
    <w:rsid w:val="00F37FDE"/>
    <w:rsid w:val="00F40913"/>
    <w:rsid w:val="00F40A46"/>
    <w:rsid w:val="00F5255E"/>
    <w:rsid w:val="00F54A48"/>
    <w:rsid w:val="00F56685"/>
    <w:rsid w:val="00F5795B"/>
    <w:rsid w:val="00F63128"/>
    <w:rsid w:val="00F66E4E"/>
    <w:rsid w:val="00F707A3"/>
    <w:rsid w:val="00F749C2"/>
    <w:rsid w:val="00F75528"/>
    <w:rsid w:val="00F76D49"/>
    <w:rsid w:val="00F930DA"/>
    <w:rsid w:val="00F95BC8"/>
    <w:rsid w:val="00FA7733"/>
    <w:rsid w:val="00FB3150"/>
    <w:rsid w:val="00FB6326"/>
    <w:rsid w:val="00FC0DF0"/>
    <w:rsid w:val="00FD3817"/>
    <w:rsid w:val="00FD68C7"/>
    <w:rsid w:val="00FE146C"/>
    <w:rsid w:val="00FF0880"/>
    <w:rsid w:val="00FF62C0"/>
    <w:rsid w:val="0438A7D1"/>
    <w:rsid w:val="0442BEFB"/>
    <w:rsid w:val="0489EEBB"/>
    <w:rsid w:val="049A2E0F"/>
    <w:rsid w:val="075EFA4B"/>
    <w:rsid w:val="07F26AEC"/>
    <w:rsid w:val="08A70805"/>
    <w:rsid w:val="08AFAD3B"/>
    <w:rsid w:val="0B3DD2E7"/>
    <w:rsid w:val="0B4BBE13"/>
    <w:rsid w:val="0D94C83D"/>
    <w:rsid w:val="0DE61A2B"/>
    <w:rsid w:val="0DF10D9B"/>
    <w:rsid w:val="0EBCE5E2"/>
    <w:rsid w:val="113476D6"/>
    <w:rsid w:val="146E64D6"/>
    <w:rsid w:val="147CD32A"/>
    <w:rsid w:val="1818E549"/>
    <w:rsid w:val="1A320D9A"/>
    <w:rsid w:val="1A7E7CD9"/>
    <w:rsid w:val="1B6A62A3"/>
    <w:rsid w:val="1C2E37EB"/>
    <w:rsid w:val="1C692A14"/>
    <w:rsid w:val="1CB3D941"/>
    <w:rsid w:val="1CF46F9F"/>
    <w:rsid w:val="1DB3B0BD"/>
    <w:rsid w:val="1EF23E50"/>
    <w:rsid w:val="1FA1A9CC"/>
    <w:rsid w:val="1FDCAB04"/>
    <w:rsid w:val="20A107FA"/>
    <w:rsid w:val="2223C252"/>
    <w:rsid w:val="23A50BF5"/>
    <w:rsid w:val="25275023"/>
    <w:rsid w:val="2597EBE8"/>
    <w:rsid w:val="25D1FB96"/>
    <w:rsid w:val="29C400BB"/>
    <w:rsid w:val="29E0D76C"/>
    <w:rsid w:val="2BBEB5D6"/>
    <w:rsid w:val="2BD4B3B2"/>
    <w:rsid w:val="2FBF02B7"/>
    <w:rsid w:val="302AD571"/>
    <w:rsid w:val="323FF4AE"/>
    <w:rsid w:val="34C946FB"/>
    <w:rsid w:val="360D0BBA"/>
    <w:rsid w:val="37042599"/>
    <w:rsid w:val="3775B90B"/>
    <w:rsid w:val="383912E1"/>
    <w:rsid w:val="395D8698"/>
    <w:rsid w:val="3A056206"/>
    <w:rsid w:val="3AAE7347"/>
    <w:rsid w:val="3B7E100F"/>
    <w:rsid w:val="3BD6A187"/>
    <w:rsid w:val="3CD08299"/>
    <w:rsid w:val="3D46C214"/>
    <w:rsid w:val="3D628FCD"/>
    <w:rsid w:val="3F493B5E"/>
    <w:rsid w:val="3F6FB10E"/>
    <w:rsid w:val="4042914B"/>
    <w:rsid w:val="40ADDD5A"/>
    <w:rsid w:val="416B8C86"/>
    <w:rsid w:val="41D761D3"/>
    <w:rsid w:val="41ED4831"/>
    <w:rsid w:val="4400F229"/>
    <w:rsid w:val="45ACA329"/>
    <w:rsid w:val="477C399D"/>
    <w:rsid w:val="4A561831"/>
    <w:rsid w:val="4B6C44B0"/>
    <w:rsid w:val="4D557578"/>
    <w:rsid w:val="4E19D0DA"/>
    <w:rsid w:val="4F0C2C59"/>
    <w:rsid w:val="4FF72B99"/>
    <w:rsid w:val="50207BF7"/>
    <w:rsid w:val="50BD63C5"/>
    <w:rsid w:val="52532DD3"/>
    <w:rsid w:val="5303F635"/>
    <w:rsid w:val="55E0A705"/>
    <w:rsid w:val="560B8BD8"/>
    <w:rsid w:val="56D31198"/>
    <w:rsid w:val="575CE046"/>
    <w:rsid w:val="588E199D"/>
    <w:rsid w:val="58FFEA65"/>
    <w:rsid w:val="5ACDCC55"/>
    <w:rsid w:val="5B9A8B0E"/>
    <w:rsid w:val="5C4B0299"/>
    <w:rsid w:val="5CCF0BA0"/>
    <w:rsid w:val="5CD20D24"/>
    <w:rsid w:val="5F5DAC30"/>
    <w:rsid w:val="5F5EF7F9"/>
    <w:rsid w:val="600DDBE7"/>
    <w:rsid w:val="60161346"/>
    <w:rsid w:val="60743A05"/>
    <w:rsid w:val="62542F70"/>
    <w:rsid w:val="644570FB"/>
    <w:rsid w:val="64F69E20"/>
    <w:rsid w:val="674B7E60"/>
    <w:rsid w:val="68868269"/>
    <w:rsid w:val="6BE9FE6D"/>
    <w:rsid w:val="6C026B95"/>
    <w:rsid w:val="6CAFC77C"/>
    <w:rsid w:val="6F014403"/>
    <w:rsid w:val="6F478CFD"/>
    <w:rsid w:val="7281B99F"/>
    <w:rsid w:val="7298A2E6"/>
    <w:rsid w:val="736E63D6"/>
    <w:rsid w:val="738645CC"/>
    <w:rsid w:val="740DE718"/>
    <w:rsid w:val="75A62812"/>
    <w:rsid w:val="778939E8"/>
    <w:rsid w:val="77F37F9E"/>
    <w:rsid w:val="77F8DBC3"/>
    <w:rsid w:val="7A34A4CB"/>
    <w:rsid w:val="7B2ED73C"/>
    <w:rsid w:val="7BA739FB"/>
    <w:rsid w:val="7C5FB2EF"/>
    <w:rsid w:val="7DAC3477"/>
    <w:rsid w:val="7E99BB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761B8"/>
  <w15:chartTrackingRefBased/>
  <w15:docId w15:val="{8878F39A-40EB-4938-8331-2B5AEAE97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A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48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5E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05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821F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7A4A"/>
    <w:pPr>
      <w:spacing w:after="0" w:line="240" w:lineRule="auto"/>
    </w:pPr>
    <w:rPr>
      <w:rFonts w:eastAsiaTheme="minorEastAsia"/>
    </w:rPr>
  </w:style>
  <w:style w:type="character" w:customStyle="1" w:styleId="NoSpacingChar">
    <w:name w:val="No Spacing Char"/>
    <w:basedOn w:val="DefaultParagraphFont"/>
    <w:link w:val="NoSpacing"/>
    <w:uiPriority w:val="1"/>
    <w:rsid w:val="00417A4A"/>
    <w:rPr>
      <w:rFonts w:eastAsiaTheme="minorEastAsia"/>
    </w:rPr>
  </w:style>
  <w:style w:type="paragraph" w:styleId="ListParagraph">
    <w:name w:val="List Paragraph"/>
    <w:basedOn w:val="Normal"/>
    <w:uiPriority w:val="34"/>
    <w:qFormat/>
    <w:rsid w:val="00417A4A"/>
    <w:pPr>
      <w:ind w:left="720"/>
      <w:contextualSpacing/>
    </w:pPr>
  </w:style>
  <w:style w:type="character" w:customStyle="1" w:styleId="Heading1Char">
    <w:name w:val="Heading 1 Char"/>
    <w:basedOn w:val="DefaultParagraphFont"/>
    <w:link w:val="Heading1"/>
    <w:uiPriority w:val="9"/>
    <w:rsid w:val="00417A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7A4A"/>
    <w:pPr>
      <w:outlineLvl w:val="9"/>
    </w:pPr>
  </w:style>
  <w:style w:type="paragraph" w:styleId="TOC1">
    <w:name w:val="toc 1"/>
    <w:basedOn w:val="Normal"/>
    <w:next w:val="Normal"/>
    <w:autoRedefine/>
    <w:uiPriority w:val="39"/>
    <w:unhideWhenUsed/>
    <w:rsid w:val="00417A4A"/>
    <w:pPr>
      <w:spacing w:after="100"/>
    </w:pPr>
  </w:style>
  <w:style w:type="character" w:styleId="Hyperlink">
    <w:name w:val="Hyperlink"/>
    <w:basedOn w:val="DefaultParagraphFont"/>
    <w:uiPriority w:val="99"/>
    <w:unhideWhenUsed/>
    <w:rsid w:val="00417A4A"/>
    <w:rPr>
      <w:color w:val="0563C1" w:themeColor="hyperlink"/>
      <w:u w:val="single"/>
    </w:rPr>
  </w:style>
  <w:style w:type="character" w:styleId="UnresolvedMention">
    <w:name w:val="Unresolved Mention"/>
    <w:basedOn w:val="DefaultParagraphFont"/>
    <w:uiPriority w:val="99"/>
    <w:semiHidden/>
    <w:unhideWhenUsed/>
    <w:rsid w:val="00A8167E"/>
    <w:rPr>
      <w:color w:val="605E5C"/>
      <w:shd w:val="clear" w:color="auto" w:fill="E1DFDD"/>
    </w:rPr>
  </w:style>
  <w:style w:type="character" w:customStyle="1" w:styleId="Heading2Char">
    <w:name w:val="Heading 2 Char"/>
    <w:basedOn w:val="DefaultParagraphFont"/>
    <w:link w:val="Heading2"/>
    <w:uiPriority w:val="9"/>
    <w:rsid w:val="005D484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F4AC5"/>
    <w:pPr>
      <w:spacing w:after="100"/>
      <w:ind w:left="220"/>
    </w:pPr>
  </w:style>
  <w:style w:type="paragraph" w:styleId="Header">
    <w:name w:val="header"/>
    <w:basedOn w:val="Normal"/>
    <w:link w:val="HeaderChar"/>
    <w:uiPriority w:val="99"/>
    <w:unhideWhenUsed/>
    <w:rsid w:val="001C42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42C6"/>
  </w:style>
  <w:style w:type="paragraph" w:styleId="Footer">
    <w:name w:val="footer"/>
    <w:basedOn w:val="Normal"/>
    <w:link w:val="FooterChar"/>
    <w:uiPriority w:val="99"/>
    <w:unhideWhenUsed/>
    <w:rsid w:val="001C42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42C6"/>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80A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0AF7"/>
    <w:rPr>
      <w:rFonts w:ascii="Segoe UI" w:hAnsi="Segoe UI" w:cs="Segoe UI"/>
      <w:sz w:val="18"/>
      <w:szCs w:val="18"/>
    </w:rPr>
  </w:style>
  <w:style w:type="character" w:customStyle="1" w:styleId="Heading3Char">
    <w:name w:val="Heading 3 Char"/>
    <w:basedOn w:val="DefaultParagraphFont"/>
    <w:link w:val="Heading3"/>
    <w:uiPriority w:val="9"/>
    <w:rsid w:val="00CA5E1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15"/>
    <w:pPr>
      <w:spacing w:after="100"/>
      <w:ind w:left="440"/>
    </w:pPr>
  </w:style>
  <w:style w:type="paragraph" w:styleId="CommentSubject">
    <w:name w:val="annotation subject"/>
    <w:basedOn w:val="CommentText"/>
    <w:next w:val="CommentText"/>
    <w:link w:val="CommentSubjectChar"/>
    <w:uiPriority w:val="99"/>
    <w:semiHidden/>
    <w:unhideWhenUsed/>
    <w:rsid w:val="00D133C2"/>
    <w:rPr>
      <w:b/>
      <w:bCs/>
    </w:rPr>
  </w:style>
  <w:style w:type="character" w:customStyle="1" w:styleId="CommentSubjectChar">
    <w:name w:val="Comment Subject Char"/>
    <w:basedOn w:val="CommentTextChar"/>
    <w:link w:val="CommentSubject"/>
    <w:uiPriority w:val="99"/>
    <w:semiHidden/>
    <w:rsid w:val="00D133C2"/>
    <w:rPr>
      <w:b/>
      <w:bCs/>
      <w:sz w:val="20"/>
      <w:szCs w:val="20"/>
    </w:rPr>
  </w:style>
  <w:style w:type="character" w:customStyle="1" w:styleId="Heading4Char">
    <w:name w:val="Heading 4 Char"/>
    <w:basedOn w:val="DefaultParagraphFont"/>
    <w:link w:val="Heading4"/>
    <w:uiPriority w:val="9"/>
    <w:rsid w:val="00670568"/>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EC580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84AEC"/>
    <w:rPr>
      <w:color w:val="954F72" w:themeColor="followedHyperlink"/>
      <w:u w:val="single"/>
    </w:rPr>
  </w:style>
  <w:style w:type="table" w:styleId="TableGrid">
    <w:name w:val="Table Grid"/>
    <w:basedOn w:val="TableNormal"/>
    <w:uiPriority w:val="39"/>
    <w:rsid w:val="008A41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E239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346C2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paragraph">
    <w:name w:val="paragraph"/>
    <w:basedOn w:val="Normal"/>
    <w:rsid w:val="00F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F62C0"/>
  </w:style>
  <w:style w:type="character" w:customStyle="1" w:styleId="superscript">
    <w:name w:val="superscript"/>
    <w:basedOn w:val="DefaultParagraphFont"/>
    <w:rsid w:val="00FF62C0"/>
  </w:style>
  <w:style w:type="character" w:customStyle="1" w:styleId="eop">
    <w:name w:val="eop"/>
    <w:basedOn w:val="DefaultParagraphFont"/>
    <w:rsid w:val="00FF62C0"/>
  </w:style>
  <w:style w:type="character" w:customStyle="1" w:styleId="Heading5Char">
    <w:name w:val="Heading 5 Char"/>
    <w:basedOn w:val="DefaultParagraphFont"/>
    <w:link w:val="Heading5"/>
    <w:uiPriority w:val="9"/>
    <w:rsid w:val="006821FC"/>
    <w:rPr>
      <w:rFonts w:asciiTheme="majorHAnsi" w:eastAsiaTheme="majorEastAsia" w:hAnsiTheme="majorHAnsi" w:cstheme="majorBidi"/>
      <w:color w:val="2F5496" w:themeColor="accent1" w:themeShade="BF"/>
    </w:rPr>
  </w:style>
  <w:style w:type="table" w:styleId="ListTable4">
    <w:name w:val="List Table 4"/>
    <w:basedOn w:val="TableNormal"/>
    <w:uiPriority w:val="49"/>
    <w:rsid w:val="007771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800">
      <w:bodyDiv w:val="1"/>
      <w:marLeft w:val="0"/>
      <w:marRight w:val="0"/>
      <w:marTop w:val="0"/>
      <w:marBottom w:val="0"/>
      <w:divBdr>
        <w:top w:val="none" w:sz="0" w:space="0" w:color="auto"/>
        <w:left w:val="none" w:sz="0" w:space="0" w:color="auto"/>
        <w:bottom w:val="none" w:sz="0" w:space="0" w:color="auto"/>
        <w:right w:val="none" w:sz="0" w:space="0" w:color="auto"/>
      </w:divBdr>
    </w:div>
    <w:div w:id="51083080">
      <w:bodyDiv w:val="1"/>
      <w:marLeft w:val="0"/>
      <w:marRight w:val="0"/>
      <w:marTop w:val="0"/>
      <w:marBottom w:val="0"/>
      <w:divBdr>
        <w:top w:val="none" w:sz="0" w:space="0" w:color="auto"/>
        <w:left w:val="none" w:sz="0" w:space="0" w:color="auto"/>
        <w:bottom w:val="none" w:sz="0" w:space="0" w:color="auto"/>
        <w:right w:val="none" w:sz="0" w:space="0" w:color="auto"/>
      </w:divBdr>
    </w:div>
    <w:div w:id="252708201">
      <w:bodyDiv w:val="1"/>
      <w:marLeft w:val="0"/>
      <w:marRight w:val="0"/>
      <w:marTop w:val="0"/>
      <w:marBottom w:val="0"/>
      <w:divBdr>
        <w:top w:val="none" w:sz="0" w:space="0" w:color="auto"/>
        <w:left w:val="none" w:sz="0" w:space="0" w:color="auto"/>
        <w:bottom w:val="none" w:sz="0" w:space="0" w:color="auto"/>
        <w:right w:val="none" w:sz="0" w:space="0" w:color="auto"/>
      </w:divBdr>
    </w:div>
    <w:div w:id="372388281">
      <w:bodyDiv w:val="1"/>
      <w:marLeft w:val="0"/>
      <w:marRight w:val="0"/>
      <w:marTop w:val="0"/>
      <w:marBottom w:val="0"/>
      <w:divBdr>
        <w:top w:val="none" w:sz="0" w:space="0" w:color="auto"/>
        <w:left w:val="none" w:sz="0" w:space="0" w:color="auto"/>
        <w:bottom w:val="none" w:sz="0" w:space="0" w:color="auto"/>
        <w:right w:val="none" w:sz="0" w:space="0" w:color="auto"/>
      </w:divBdr>
    </w:div>
    <w:div w:id="492643126">
      <w:bodyDiv w:val="1"/>
      <w:marLeft w:val="0"/>
      <w:marRight w:val="0"/>
      <w:marTop w:val="0"/>
      <w:marBottom w:val="0"/>
      <w:divBdr>
        <w:top w:val="none" w:sz="0" w:space="0" w:color="auto"/>
        <w:left w:val="none" w:sz="0" w:space="0" w:color="auto"/>
        <w:bottom w:val="none" w:sz="0" w:space="0" w:color="auto"/>
        <w:right w:val="none" w:sz="0" w:space="0" w:color="auto"/>
      </w:divBdr>
    </w:div>
    <w:div w:id="510875200">
      <w:bodyDiv w:val="1"/>
      <w:marLeft w:val="0"/>
      <w:marRight w:val="0"/>
      <w:marTop w:val="0"/>
      <w:marBottom w:val="0"/>
      <w:divBdr>
        <w:top w:val="none" w:sz="0" w:space="0" w:color="auto"/>
        <w:left w:val="none" w:sz="0" w:space="0" w:color="auto"/>
        <w:bottom w:val="none" w:sz="0" w:space="0" w:color="auto"/>
        <w:right w:val="none" w:sz="0" w:space="0" w:color="auto"/>
      </w:divBdr>
    </w:div>
    <w:div w:id="567618034">
      <w:bodyDiv w:val="1"/>
      <w:marLeft w:val="0"/>
      <w:marRight w:val="0"/>
      <w:marTop w:val="0"/>
      <w:marBottom w:val="0"/>
      <w:divBdr>
        <w:top w:val="none" w:sz="0" w:space="0" w:color="auto"/>
        <w:left w:val="none" w:sz="0" w:space="0" w:color="auto"/>
        <w:bottom w:val="none" w:sz="0" w:space="0" w:color="auto"/>
        <w:right w:val="none" w:sz="0" w:space="0" w:color="auto"/>
      </w:divBdr>
    </w:div>
    <w:div w:id="609751076">
      <w:bodyDiv w:val="1"/>
      <w:marLeft w:val="0"/>
      <w:marRight w:val="0"/>
      <w:marTop w:val="0"/>
      <w:marBottom w:val="0"/>
      <w:divBdr>
        <w:top w:val="none" w:sz="0" w:space="0" w:color="auto"/>
        <w:left w:val="none" w:sz="0" w:space="0" w:color="auto"/>
        <w:bottom w:val="none" w:sz="0" w:space="0" w:color="auto"/>
        <w:right w:val="none" w:sz="0" w:space="0" w:color="auto"/>
      </w:divBdr>
    </w:div>
    <w:div w:id="758521650">
      <w:bodyDiv w:val="1"/>
      <w:marLeft w:val="0"/>
      <w:marRight w:val="0"/>
      <w:marTop w:val="0"/>
      <w:marBottom w:val="0"/>
      <w:divBdr>
        <w:top w:val="none" w:sz="0" w:space="0" w:color="auto"/>
        <w:left w:val="none" w:sz="0" w:space="0" w:color="auto"/>
        <w:bottom w:val="none" w:sz="0" w:space="0" w:color="auto"/>
        <w:right w:val="none" w:sz="0" w:space="0" w:color="auto"/>
      </w:divBdr>
    </w:div>
    <w:div w:id="813912832">
      <w:bodyDiv w:val="1"/>
      <w:marLeft w:val="0"/>
      <w:marRight w:val="0"/>
      <w:marTop w:val="0"/>
      <w:marBottom w:val="0"/>
      <w:divBdr>
        <w:top w:val="none" w:sz="0" w:space="0" w:color="auto"/>
        <w:left w:val="none" w:sz="0" w:space="0" w:color="auto"/>
        <w:bottom w:val="none" w:sz="0" w:space="0" w:color="auto"/>
        <w:right w:val="none" w:sz="0" w:space="0" w:color="auto"/>
      </w:divBdr>
      <w:divsChild>
        <w:div w:id="1932661739">
          <w:marLeft w:val="0"/>
          <w:marRight w:val="0"/>
          <w:marTop w:val="0"/>
          <w:marBottom w:val="0"/>
          <w:divBdr>
            <w:top w:val="none" w:sz="0" w:space="0" w:color="auto"/>
            <w:left w:val="none" w:sz="0" w:space="0" w:color="auto"/>
            <w:bottom w:val="none" w:sz="0" w:space="0" w:color="auto"/>
            <w:right w:val="none" w:sz="0" w:space="0" w:color="auto"/>
          </w:divBdr>
        </w:div>
        <w:div w:id="941378683">
          <w:marLeft w:val="0"/>
          <w:marRight w:val="0"/>
          <w:marTop w:val="0"/>
          <w:marBottom w:val="0"/>
          <w:divBdr>
            <w:top w:val="none" w:sz="0" w:space="0" w:color="auto"/>
            <w:left w:val="none" w:sz="0" w:space="0" w:color="auto"/>
            <w:bottom w:val="none" w:sz="0" w:space="0" w:color="auto"/>
            <w:right w:val="none" w:sz="0" w:space="0" w:color="auto"/>
          </w:divBdr>
        </w:div>
      </w:divsChild>
    </w:div>
    <w:div w:id="939216674">
      <w:bodyDiv w:val="1"/>
      <w:marLeft w:val="0"/>
      <w:marRight w:val="0"/>
      <w:marTop w:val="0"/>
      <w:marBottom w:val="0"/>
      <w:divBdr>
        <w:top w:val="none" w:sz="0" w:space="0" w:color="auto"/>
        <w:left w:val="none" w:sz="0" w:space="0" w:color="auto"/>
        <w:bottom w:val="none" w:sz="0" w:space="0" w:color="auto"/>
        <w:right w:val="none" w:sz="0" w:space="0" w:color="auto"/>
      </w:divBdr>
    </w:div>
    <w:div w:id="976379237">
      <w:bodyDiv w:val="1"/>
      <w:marLeft w:val="0"/>
      <w:marRight w:val="0"/>
      <w:marTop w:val="0"/>
      <w:marBottom w:val="0"/>
      <w:divBdr>
        <w:top w:val="none" w:sz="0" w:space="0" w:color="auto"/>
        <w:left w:val="none" w:sz="0" w:space="0" w:color="auto"/>
        <w:bottom w:val="none" w:sz="0" w:space="0" w:color="auto"/>
        <w:right w:val="none" w:sz="0" w:space="0" w:color="auto"/>
      </w:divBdr>
    </w:div>
    <w:div w:id="993988517">
      <w:bodyDiv w:val="1"/>
      <w:marLeft w:val="0"/>
      <w:marRight w:val="0"/>
      <w:marTop w:val="0"/>
      <w:marBottom w:val="0"/>
      <w:divBdr>
        <w:top w:val="none" w:sz="0" w:space="0" w:color="auto"/>
        <w:left w:val="none" w:sz="0" w:space="0" w:color="auto"/>
        <w:bottom w:val="none" w:sz="0" w:space="0" w:color="auto"/>
        <w:right w:val="none" w:sz="0" w:space="0" w:color="auto"/>
      </w:divBdr>
    </w:div>
    <w:div w:id="1061173334">
      <w:bodyDiv w:val="1"/>
      <w:marLeft w:val="0"/>
      <w:marRight w:val="0"/>
      <w:marTop w:val="0"/>
      <w:marBottom w:val="0"/>
      <w:divBdr>
        <w:top w:val="none" w:sz="0" w:space="0" w:color="auto"/>
        <w:left w:val="none" w:sz="0" w:space="0" w:color="auto"/>
        <w:bottom w:val="none" w:sz="0" w:space="0" w:color="auto"/>
        <w:right w:val="none" w:sz="0" w:space="0" w:color="auto"/>
      </w:divBdr>
    </w:div>
    <w:div w:id="1116869970">
      <w:bodyDiv w:val="1"/>
      <w:marLeft w:val="0"/>
      <w:marRight w:val="0"/>
      <w:marTop w:val="0"/>
      <w:marBottom w:val="0"/>
      <w:divBdr>
        <w:top w:val="none" w:sz="0" w:space="0" w:color="auto"/>
        <w:left w:val="none" w:sz="0" w:space="0" w:color="auto"/>
        <w:bottom w:val="none" w:sz="0" w:space="0" w:color="auto"/>
        <w:right w:val="none" w:sz="0" w:space="0" w:color="auto"/>
      </w:divBdr>
    </w:div>
    <w:div w:id="1237861782">
      <w:bodyDiv w:val="1"/>
      <w:marLeft w:val="0"/>
      <w:marRight w:val="0"/>
      <w:marTop w:val="0"/>
      <w:marBottom w:val="0"/>
      <w:divBdr>
        <w:top w:val="none" w:sz="0" w:space="0" w:color="auto"/>
        <w:left w:val="none" w:sz="0" w:space="0" w:color="auto"/>
        <w:bottom w:val="none" w:sz="0" w:space="0" w:color="auto"/>
        <w:right w:val="none" w:sz="0" w:space="0" w:color="auto"/>
      </w:divBdr>
      <w:divsChild>
        <w:div w:id="427703272">
          <w:marLeft w:val="475"/>
          <w:marRight w:val="0"/>
          <w:marTop w:val="320"/>
          <w:marBottom w:val="0"/>
          <w:divBdr>
            <w:top w:val="none" w:sz="0" w:space="0" w:color="auto"/>
            <w:left w:val="none" w:sz="0" w:space="0" w:color="auto"/>
            <w:bottom w:val="none" w:sz="0" w:space="0" w:color="auto"/>
            <w:right w:val="none" w:sz="0" w:space="0" w:color="auto"/>
          </w:divBdr>
        </w:div>
      </w:divsChild>
    </w:div>
    <w:div w:id="1286426997">
      <w:bodyDiv w:val="1"/>
      <w:marLeft w:val="0"/>
      <w:marRight w:val="0"/>
      <w:marTop w:val="0"/>
      <w:marBottom w:val="0"/>
      <w:divBdr>
        <w:top w:val="none" w:sz="0" w:space="0" w:color="auto"/>
        <w:left w:val="none" w:sz="0" w:space="0" w:color="auto"/>
        <w:bottom w:val="none" w:sz="0" w:space="0" w:color="auto"/>
        <w:right w:val="none" w:sz="0" w:space="0" w:color="auto"/>
      </w:divBdr>
    </w:div>
    <w:div w:id="1527451426">
      <w:bodyDiv w:val="1"/>
      <w:marLeft w:val="0"/>
      <w:marRight w:val="0"/>
      <w:marTop w:val="0"/>
      <w:marBottom w:val="0"/>
      <w:divBdr>
        <w:top w:val="none" w:sz="0" w:space="0" w:color="auto"/>
        <w:left w:val="none" w:sz="0" w:space="0" w:color="auto"/>
        <w:bottom w:val="none" w:sz="0" w:space="0" w:color="auto"/>
        <w:right w:val="none" w:sz="0" w:space="0" w:color="auto"/>
      </w:divBdr>
    </w:div>
    <w:div w:id="1566645038">
      <w:bodyDiv w:val="1"/>
      <w:marLeft w:val="0"/>
      <w:marRight w:val="0"/>
      <w:marTop w:val="0"/>
      <w:marBottom w:val="0"/>
      <w:divBdr>
        <w:top w:val="none" w:sz="0" w:space="0" w:color="auto"/>
        <w:left w:val="none" w:sz="0" w:space="0" w:color="auto"/>
        <w:bottom w:val="none" w:sz="0" w:space="0" w:color="auto"/>
        <w:right w:val="none" w:sz="0" w:space="0" w:color="auto"/>
      </w:divBdr>
      <w:divsChild>
        <w:div w:id="1869759152">
          <w:marLeft w:val="0"/>
          <w:marRight w:val="0"/>
          <w:marTop w:val="0"/>
          <w:marBottom w:val="0"/>
          <w:divBdr>
            <w:top w:val="none" w:sz="0" w:space="0" w:color="auto"/>
            <w:left w:val="none" w:sz="0" w:space="0" w:color="auto"/>
            <w:bottom w:val="none" w:sz="0" w:space="0" w:color="auto"/>
            <w:right w:val="none" w:sz="0" w:space="0" w:color="auto"/>
          </w:divBdr>
        </w:div>
        <w:div w:id="35086562">
          <w:marLeft w:val="0"/>
          <w:marRight w:val="0"/>
          <w:marTop w:val="0"/>
          <w:marBottom w:val="0"/>
          <w:divBdr>
            <w:top w:val="none" w:sz="0" w:space="0" w:color="auto"/>
            <w:left w:val="none" w:sz="0" w:space="0" w:color="auto"/>
            <w:bottom w:val="none" w:sz="0" w:space="0" w:color="auto"/>
            <w:right w:val="none" w:sz="0" w:space="0" w:color="auto"/>
          </w:divBdr>
        </w:div>
        <w:div w:id="1803500190">
          <w:marLeft w:val="0"/>
          <w:marRight w:val="0"/>
          <w:marTop w:val="0"/>
          <w:marBottom w:val="0"/>
          <w:divBdr>
            <w:top w:val="none" w:sz="0" w:space="0" w:color="auto"/>
            <w:left w:val="none" w:sz="0" w:space="0" w:color="auto"/>
            <w:bottom w:val="none" w:sz="0" w:space="0" w:color="auto"/>
            <w:right w:val="none" w:sz="0" w:space="0" w:color="auto"/>
          </w:divBdr>
        </w:div>
        <w:div w:id="1285699503">
          <w:marLeft w:val="0"/>
          <w:marRight w:val="0"/>
          <w:marTop w:val="0"/>
          <w:marBottom w:val="0"/>
          <w:divBdr>
            <w:top w:val="none" w:sz="0" w:space="0" w:color="auto"/>
            <w:left w:val="none" w:sz="0" w:space="0" w:color="auto"/>
            <w:bottom w:val="none" w:sz="0" w:space="0" w:color="auto"/>
            <w:right w:val="none" w:sz="0" w:space="0" w:color="auto"/>
          </w:divBdr>
        </w:div>
      </w:divsChild>
    </w:div>
    <w:div w:id="1592349478">
      <w:bodyDiv w:val="1"/>
      <w:marLeft w:val="0"/>
      <w:marRight w:val="0"/>
      <w:marTop w:val="0"/>
      <w:marBottom w:val="0"/>
      <w:divBdr>
        <w:top w:val="none" w:sz="0" w:space="0" w:color="auto"/>
        <w:left w:val="none" w:sz="0" w:space="0" w:color="auto"/>
        <w:bottom w:val="none" w:sz="0" w:space="0" w:color="auto"/>
        <w:right w:val="none" w:sz="0" w:space="0" w:color="auto"/>
      </w:divBdr>
    </w:div>
    <w:div w:id="1755934671">
      <w:bodyDiv w:val="1"/>
      <w:marLeft w:val="0"/>
      <w:marRight w:val="0"/>
      <w:marTop w:val="0"/>
      <w:marBottom w:val="0"/>
      <w:divBdr>
        <w:top w:val="none" w:sz="0" w:space="0" w:color="auto"/>
        <w:left w:val="none" w:sz="0" w:space="0" w:color="auto"/>
        <w:bottom w:val="none" w:sz="0" w:space="0" w:color="auto"/>
        <w:right w:val="none" w:sz="0" w:space="0" w:color="auto"/>
      </w:divBdr>
    </w:div>
    <w:div w:id="1820264044">
      <w:bodyDiv w:val="1"/>
      <w:marLeft w:val="0"/>
      <w:marRight w:val="0"/>
      <w:marTop w:val="0"/>
      <w:marBottom w:val="0"/>
      <w:divBdr>
        <w:top w:val="none" w:sz="0" w:space="0" w:color="auto"/>
        <w:left w:val="none" w:sz="0" w:space="0" w:color="auto"/>
        <w:bottom w:val="none" w:sz="0" w:space="0" w:color="auto"/>
        <w:right w:val="none" w:sz="0" w:space="0" w:color="auto"/>
      </w:divBdr>
    </w:div>
    <w:div w:id="186535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app.powerbi.com/view?r=eyJrIjoiNWU4YWM2NDEtODhlZS00MGExLWFiYjYtYWE4ZTE5OGUxOGIyIiwidCI6IjA4ZjQ2OTg4LTMxMWMtNGRlYS05YWRiLTRjMjQwNmU3MGExOSIsImMiOjF9" TargetMode="External"/><Relationship Id="rId26" Type="http://schemas.openxmlformats.org/officeDocument/2006/relationships/hyperlink" Target="https://github.com/Jefferson-Henrique/GetOldTweets-python" TargetMode="External"/><Relationship Id="rId39" Type="http://schemas.openxmlformats.org/officeDocument/2006/relationships/image" Target="media/image11.emf"/><Relationship Id="rId21" Type="http://schemas.openxmlformats.org/officeDocument/2006/relationships/diagramLayout" Target="diagrams/layout1.xml"/><Relationship Id="rId34" Type="http://schemas.openxmlformats.org/officeDocument/2006/relationships/diagramData" Target="diagrams/data2.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emf"/><Relationship Id="rId55" Type="http://schemas.openxmlformats.org/officeDocument/2006/relationships/image" Target="media/image27.png"/><Relationship Id="rId63" Type="http://schemas.openxmlformats.org/officeDocument/2006/relationships/image" Target="media/image33.emf"/><Relationship Id="rId68" Type="http://schemas.openxmlformats.org/officeDocument/2006/relationships/image" Target="media/image37.png"/><Relationship Id="rId76" Type="http://schemas.openxmlformats.org/officeDocument/2006/relationships/hyperlink" Target="https://www.kaggle.com/abhishek/approaching-almost-any-nlp-problem-on-kaggle" TargetMode="External"/><Relationship Id="rId84" Type="http://schemas.openxmlformats.org/officeDocument/2006/relationships/hyperlink" Target="https://towardsdatascience.com/illustrated-guide-to-lstms-and-gru-s-a-step-by-step-explanation-44e9eb85bf21" TargetMode="External"/><Relationship Id="rId89" Type="http://schemas.openxmlformats.org/officeDocument/2006/relationships/hyperlink" Target="https://www.youtube.com/watch?v=Ju-M3gHHI2Y" TargetMode="External"/><Relationship Id="rId7" Type="http://schemas.openxmlformats.org/officeDocument/2006/relationships/styles" Target="styles.xml"/><Relationship Id="rId71" Type="http://schemas.openxmlformats.org/officeDocument/2006/relationships/hyperlink" Target="https://doi.org/10.3145/epi.2020.jul.02" TargetMode="External"/><Relationship Id="rId92" Type="http://schemas.openxmlformats.org/officeDocument/2006/relationships/hyperlink" Target="https://www.singstat.gov.sg/find-data" TargetMode="External"/><Relationship Id="rId2" Type="http://schemas.openxmlformats.org/officeDocument/2006/relationships/customXml" Target="../customXml/item2.xml"/><Relationship Id="rId16" Type="http://schemas.openxmlformats.org/officeDocument/2006/relationships/hyperlink" Target="https://youtu.be/qcsLEZi4WEU" TargetMode="External"/><Relationship Id="rId29" Type="http://schemas.openxmlformats.org/officeDocument/2006/relationships/image" Target="media/image6.png"/><Relationship Id="rId11" Type="http://schemas.openxmlformats.org/officeDocument/2006/relationships/endnotes" Target="endnotes.xml"/><Relationship Id="rId24" Type="http://schemas.microsoft.com/office/2007/relationships/diagramDrawing" Target="diagrams/drawing1.xml"/><Relationship Id="rId32" Type="http://schemas.openxmlformats.org/officeDocument/2006/relationships/image" Target="media/image9.png"/><Relationship Id="rId37" Type="http://schemas.openxmlformats.org/officeDocument/2006/relationships/diagramColors" Target="diagrams/colors2.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emf"/><Relationship Id="rId58" Type="http://schemas.openxmlformats.org/officeDocument/2006/relationships/image" Target="media/image30.emf"/><Relationship Id="rId66" Type="http://schemas.openxmlformats.org/officeDocument/2006/relationships/chart" Target="charts/chart3.xml"/><Relationship Id="rId74" Type="http://schemas.openxmlformats.org/officeDocument/2006/relationships/hyperlink" Target="https://www.analyticsvidhya.com/blog/2018/04/a-comprehensive-guide-to-understand-and-implement-text-classification-in-python/" TargetMode="External"/><Relationship Id="rId79" Type="http://schemas.openxmlformats.org/officeDocument/2006/relationships/hyperlink" Target="https://towardsdatascience.com/beyond-word-embeddings-part-2-word-vectors-nlp-modeling-from-bow-to-bert-4ebd4711d0ec" TargetMode="External"/><Relationship Id="rId87" Type="http://schemas.openxmlformats.org/officeDocument/2006/relationships/hyperlink" Target="https://www.youtube.com/watch?v=YxvoByLcFfw" TargetMode="External"/><Relationship Id="rId5" Type="http://schemas.openxmlformats.org/officeDocument/2006/relationships/customXml" Target="../customXml/item5.xml"/><Relationship Id="rId61" Type="http://schemas.openxmlformats.org/officeDocument/2006/relationships/chart" Target="charts/chart2.xml"/><Relationship Id="rId82" Type="http://schemas.openxmlformats.org/officeDocument/2006/relationships/hyperlink" Target="https://www.analyticsvidhya.com/blog/2017/12/introduction-to-recurrent-neural-networks/" TargetMode="External"/><Relationship Id="rId90" Type="http://schemas.openxmlformats.org/officeDocument/2006/relationships/hyperlink" Target="https://www.youtube.com/watch?v=M58Ww51xhso" TargetMode="External"/><Relationship Id="rId95" Type="http://schemas.microsoft.com/office/2011/relationships/people" Target="people.xml"/><Relationship Id="rId19" Type="http://schemas.openxmlformats.org/officeDocument/2006/relationships/hyperlink" Target="https://github.com/eharr147/IT7993-capstone.git" TargetMode="External"/><Relationship Id="rId14" Type="http://schemas.openxmlformats.org/officeDocument/2006/relationships/hyperlink" Target="https://www.moh.gov.sg/" TargetMode="External"/><Relationship Id="rId22" Type="http://schemas.openxmlformats.org/officeDocument/2006/relationships/diagramQuickStyle" Target="diagrams/quickStyle1.xml"/><Relationship Id="rId27" Type="http://schemas.openxmlformats.org/officeDocument/2006/relationships/image" Target="media/image4.tmp"/><Relationship Id="rId30" Type="http://schemas.openxmlformats.org/officeDocument/2006/relationships/image" Target="media/image7.png"/><Relationship Id="rId35" Type="http://schemas.openxmlformats.org/officeDocument/2006/relationships/diagramLayout" Target="diagrams/layout2.xml"/><Relationship Id="rId43" Type="http://schemas.openxmlformats.org/officeDocument/2006/relationships/image" Target="media/image15.png"/><Relationship Id="rId48" Type="http://schemas.openxmlformats.org/officeDocument/2006/relationships/image" Target="media/image20.emf"/><Relationship Id="rId56" Type="http://schemas.openxmlformats.org/officeDocument/2006/relationships/image" Target="media/image28.png"/><Relationship Id="rId64" Type="http://schemas.openxmlformats.org/officeDocument/2006/relationships/image" Target="media/image34.emf"/><Relationship Id="rId69" Type="http://schemas.openxmlformats.org/officeDocument/2006/relationships/image" Target="media/image38.png"/><Relationship Id="rId77" Type="http://schemas.openxmlformats.org/officeDocument/2006/relationships/hyperlink" Target="https://cacm.acm.org/magazines/2020/6/245162-contextual-word-representations/fulltext" TargetMode="Externa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hyperlink" Target="http://dx.doi.org/10.15585/mmwr.mm6914el" TargetMode="External"/><Relationship Id="rId80" Type="http://schemas.openxmlformats.org/officeDocument/2006/relationships/hyperlink" Target="https://www.analyticsvidhya.com/blog/2020/07/neural-networks-from-scratch-in-python-and-r/" TargetMode="External"/><Relationship Id="rId85" Type="http://schemas.openxmlformats.org/officeDocument/2006/relationships/hyperlink" Target="https://deeplizard.com/learn/video/FK77zZxaBoI"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youtu.be/DGaHAFEDcFg" TargetMode="External"/><Relationship Id="rId25" Type="http://schemas.openxmlformats.org/officeDocument/2006/relationships/hyperlink" Target="https://www.anaconda.com/products/individual" TargetMode="External"/><Relationship Id="rId33" Type="http://schemas.openxmlformats.org/officeDocument/2006/relationships/image" Target="media/image10.png"/><Relationship Id="rId38" Type="http://schemas.microsoft.com/office/2007/relationships/diagramDrawing" Target="diagrams/drawing2.xml"/><Relationship Id="rId46" Type="http://schemas.openxmlformats.org/officeDocument/2006/relationships/image" Target="media/image18.png"/><Relationship Id="rId59" Type="http://schemas.openxmlformats.org/officeDocument/2006/relationships/image" Target="media/image31.emf"/><Relationship Id="rId67" Type="http://schemas.openxmlformats.org/officeDocument/2006/relationships/image" Target="media/image36.png"/><Relationship Id="rId20" Type="http://schemas.openxmlformats.org/officeDocument/2006/relationships/diagramData" Target="diagrams/data1.xml"/><Relationship Id="rId41" Type="http://schemas.openxmlformats.org/officeDocument/2006/relationships/image" Target="media/image13.png"/><Relationship Id="rId54" Type="http://schemas.openxmlformats.org/officeDocument/2006/relationships/image" Target="media/image26.emf"/><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hyperlink" Target="https://machinelearningmastery.com/best-practices-document-classification-deep-learning/" TargetMode="External"/><Relationship Id="rId83" Type="http://schemas.openxmlformats.org/officeDocument/2006/relationships/hyperlink" Target="https://www.analyticsvidhya.com/blog/2017/12/fundamentals-of-deep-learning-introduction-to-lstm/" TargetMode="External"/><Relationship Id="rId88" Type="http://schemas.openxmlformats.org/officeDocument/2006/relationships/hyperlink" Target="https://www.youtube.com/watch?v=6xcQYmPDqXs" TargetMode="External"/><Relationship Id="rId91" Type="http://schemas.openxmlformats.org/officeDocument/2006/relationships/hyperlink" Target="https://hootsuite.com/pages/digital-in-201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sites.google.com/view/capstoneproject1fall2020/home" TargetMode="External"/><Relationship Id="rId23" Type="http://schemas.openxmlformats.org/officeDocument/2006/relationships/diagramColors" Target="diagrams/colors1.xml"/><Relationship Id="rId28" Type="http://schemas.openxmlformats.org/officeDocument/2006/relationships/image" Target="media/image5.png"/><Relationship Id="rId36" Type="http://schemas.openxmlformats.org/officeDocument/2006/relationships/diagramQuickStyle" Target="diagrams/quickStyle2.xml"/><Relationship Id="rId49" Type="http://schemas.openxmlformats.org/officeDocument/2006/relationships/image" Target="media/image21.emf"/><Relationship Id="rId57" Type="http://schemas.openxmlformats.org/officeDocument/2006/relationships/image" Target="media/image29.emf"/><Relationship Id="rId10" Type="http://schemas.openxmlformats.org/officeDocument/2006/relationships/footnotes" Target="footnotes.xml"/><Relationship Id="rId31" Type="http://schemas.openxmlformats.org/officeDocument/2006/relationships/image" Target="media/image8.tmp"/><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chart" Target="charts/chart1.xml"/><Relationship Id="rId65" Type="http://schemas.openxmlformats.org/officeDocument/2006/relationships/image" Target="media/image35.emf"/><Relationship Id="rId73" Type="http://schemas.openxmlformats.org/officeDocument/2006/relationships/hyperlink" Target="https://towardsdatascience.com/text-classification-applications-and-use-cases-beab4bfe2e62" TargetMode="External"/><Relationship Id="rId78" Type="http://schemas.openxmlformats.org/officeDocument/2006/relationships/hyperlink" Target="https://towardsdatascience.com/beyond-word-embeddings-part-1-an-overview-of-neural-nlp-milestones-82b97a47977f" TargetMode="External"/><Relationship Id="rId81" Type="http://schemas.openxmlformats.org/officeDocument/2006/relationships/hyperlink" Target="https://towardsdatascience.com/activation-functions-neural-networks-1cbd9f8d91d6" TargetMode="External"/><Relationship Id="rId86" Type="http://schemas.openxmlformats.org/officeDocument/2006/relationships/hyperlink" Target="https://www.youtube.com/watch?v=rR99bpl0rKM"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_new\Dropbox\Elaine%20cloud\AAA%20KSU%20Grad\7993%20Capstone\Data%20Analysis\Reports\Step8_Analysis_Multiclass_Po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_new\Dropbox\Elaine%20cloud\AAA%20KSU%20Grad\7993%20Capstone\Data%20Analysis\Reports\Step8_Analysis_Multiclass_Po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_new\Dropbox\Elaine%20cloud\AAA%20KSU%20Grad\7993%20Capstone\Data%20Analysis\Reports\Step8_Analysis_Multiclass_Po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Avg Daily Cases</a:t>
            </a:r>
            <a:r>
              <a:rPr lang="en-US" baseline="0"/>
              <a:t> vs  Precautions Topic</a:t>
            </a:r>
            <a:endParaRPr lang="en-US"/>
          </a:p>
        </c:rich>
      </c:tx>
      <c:layout>
        <c:manualLayout>
          <c:xMode val="edge"/>
          <c:yMode val="edge"/>
          <c:x val="0.34448600174978128"/>
          <c:y val="2.3148148148148147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'Topics Vs Cases'!$F$50</c:f>
              <c:strCache>
                <c:ptCount val="1"/>
                <c:pt idx="0">
                  <c:v>Avg Daily Cases2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'Topics Vs Cases'!$D$51:$D$56</c:f>
              <c:numCache>
                <c:formatCode>0.00%</c:formatCode>
                <c:ptCount val="6"/>
                <c:pt idx="0">
                  <c:v>7.4999999999999997E-2</c:v>
                </c:pt>
                <c:pt idx="1">
                  <c:v>0.375</c:v>
                </c:pt>
                <c:pt idx="2">
                  <c:v>0.4358974358974359</c:v>
                </c:pt>
                <c:pt idx="3">
                  <c:v>0.7857142857142857</c:v>
                </c:pt>
                <c:pt idx="4">
                  <c:v>0.24</c:v>
                </c:pt>
                <c:pt idx="5">
                  <c:v>9.0909090909090912E-2</c:v>
                </c:pt>
              </c:numCache>
            </c:numRef>
          </c:xVal>
          <c:yVal>
            <c:numRef>
              <c:f>'Topics Vs Cases'!$F$51:$F$56</c:f>
              <c:numCache>
                <c:formatCode>General</c:formatCode>
                <c:ptCount val="6"/>
                <c:pt idx="0">
                  <c:v>2.85</c:v>
                </c:pt>
                <c:pt idx="1">
                  <c:v>29</c:v>
                </c:pt>
                <c:pt idx="2">
                  <c:v>462.53846153846155</c:v>
                </c:pt>
                <c:pt idx="3">
                  <c:v>588.27272727272725</c:v>
                </c:pt>
                <c:pt idx="4">
                  <c:v>335.9818181818182</c:v>
                </c:pt>
                <c:pt idx="5">
                  <c:v>264.74242424242425</c:v>
                </c:pt>
              </c:numCache>
            </c:numRef>
          </c:yVal>
          <c:smooth val="0"/>
          <c:extLst>
            <c:ext xmlns:c16="http://schemas.microsoft.com/office/drawing/2014/chart" uri="{C3380CC4-5D6E-409C-BE32-E72D297353CC}">
              <c16:uniqueId val="{00000001-E288-49E4-A058-9CFECA229552}"/>
            </c:ext>
          </c:extLst>
        </c:ser>
        <c:dLbls>
          <c:showLegendKey val="0"/>
          <c:showVal val="0"/>
          <c:showCatName val="0"/>
          <c:showSerName val="0"/>
          <c:showPercent val="0"/>
          <c:showBubbleSize val="0"/>
        </c:dLbls>
        <c:axId val="1062147584"/>
        <c:axId val="1062149552"/>
      </c:scatterChart>
      <c:valAx>
        <c:axId val="1062147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Precautions Pct</a:t>
                </a:r>
              </a:p>
              <a:p>
                <a:pPr>
                  <a:defRPr/>
                </a:pP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149552"/>
        <c:crosses val="autoZero"/>
        <c:crossBetween val="midCat"/>
      </c:valAx>
      <c:valAx>
        <c:axId val="1062149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Cases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1475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 Daily Cases</a:t>
            </a:r>
            <a:r>
              <a:rPr lang="en-US" baseline="0"/>
              <a:t> vs  Lift Restrictions Topic</a:t>
            </a:r>
            <a:endParaRPr lang="en-US"/>
          </a:p>
        </c:rich>
      </c:tx>
      <c:layout>
        <c:manualLayout>
          <c:xMode val="edge"/>
          <c:yMode val="edge"/>
          <c:x val="0.21869975569091599"/>
          <c:y val="2.3148148148148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'Topics Vs Cases'!$F$50</c:f>
              <c:strCache>
                <c:ptCount val="1"/>
                <c:pt idx="0">
                  <c:v>Avg Daily Cases2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'Topics Vs Cases'!$E$51:$E$56</c:f>
              <c:numCache>
                <c:formatCode>0.00%</c:formatCode>
                <c:ptCount val="6"/>
                <c:pt idx="0">
                  <c:v>0</c:v>
                </c:pt>
                <c:pt idx="1">
                  <c:v>0</c:v>
                </c:pt>
                <c:pt idx="2">
                  <c:v>2.564102564102564E-2</c:v>
                </c:pt>
                <c:pt idx="3">
                  <c:v>0.6428571428571429</c:v>
                </c:pt>
                <c:pt idx="4">
                  <c:v>0.04</c:v>
                </c:pt>
                <c:pt idx="5">
                  <c:v>9.0909090909090912E-2</c:v>
                </c:pt>
              </c:numCache>
            </c:numRef>
          </c:xVal>
          <c:yVal>
            <c:numRef>
              <c:f>'Topics Vs Cases'!$F$51:$F$56</c:f>
              <c:numCache>
                <c:formatCode>General</c:formatCode>
                <c:ptCount val="6"/>
                <c:pt idx="0">
                  <c:v>2.85</c:v>
                </c:pt>
                <c:pt idx="1">
                  <c:v>29</c:v>
                </c:pt>
                <c:pt idx="2">
                  <c:v>462.53846153846155</c:v>
                </c:pt>
                <c:pt idx="3">
                  <c:v>588.27272727272725</c:v>
                </c:pt>
                <c:pt idx="4">
                  <c:v>335.9818181818182</c:v>
                </c:pt>
                <c:pt idx="5">
                  <c:v>264.74242424242425</c:v>
                </c:pt>
              </c:numCache>
            </c:numRef>
          </c:yVal>
          <c:smooth val="0"/>
          <c:extLst>
            <c:ext xmlns:c16="http://schemas.microsoft.com/office/drawing/2014/chart" uri="{C3380CC4-5D6E-409C-BE32-E72D297353CC}">
              <c16:uniqueId val="{00000001-7C7D-48A6-A8E0-27BF51E79551}"/>
            </c:ext>
          </c:extLst>
        </c:ser>
        <c:dLbls>
          <c:showLegendKey val="0"/>
          <c:showVal val="0"/>
          <c:showCatName val="0"/>
          <c:showSerName val="0"/>
          <c:showPercent val="0"/>
          <c:showBubbleSize val="0"/>
        </c:dLbls>
        <c:axId val="1062147584"/>
        <c:axId val="1062149552"/>
      </c:scatterChart>
      <c:valAx>
        <c:axId val="1062147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Lift Restrictons Pct</a:t>
                </a:r>
              </a:p>
              <a:p>
                <a:pPr>
                  <a:defRPr/>
                </a:pP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149552"/>
        <c:crosses val="autoZero"/>
        <c:crossBetween val="midCat"/>
      </c:valAx>
      <c:valAx>
        <c:axId val="1062149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Cases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21475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 Daily Cases vs</a:t>
            </a:r>
            <a:r>
              <a:rPr lang="en-US" baseline="0"/>
              <a:t> Masks Messages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'Behaviors Vs Cases'!$M$60</c:f>
              <c:strCache>
                <c:ptCount val="1"/>
                <c:pt idx="0">
                  <c:v>Avg Daily Cases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'Behaviors Vs Cases'!$F$61:$F$66</c:f>
              <c:numCache>
                <c:formatCode>0.00%</c:formatCode>
                <c:ptCount val="6"/>
                <c:pt idx="0">
                  <c:v>2.5000000000000001E-2</c:v>
                </c:pt>
                <c:pt idx="1">
                  <c:v>3.125E-2</c:v>
                </c:pt>
                <c:pt idx="2">
                  <c:v>5.128205128205128E-2</c:v>
                </c:pt>
                <c:pt idx="3">
                  <c:v>9.0909090909090912E-2</c:v>
                </c:pt>
                <c:pt idx="4">
                  <c:v>5.4545454545454543E-2</c:v>
                </c:pt>
                <c:pt idx="5">
                  <c:v>0</c:v>
                </c:pt>
              </c:numCache>
            </c:numRef>
          </c:xVal>
          <c:yVal>
            <c:numRef>
              <c:f>'Behaviors Vs Cases'!$M$61:$M$66</c:f>
              <c:numCache>
                <c:formatCode>General</c:formatCode>
                <c:ptCount val="6"/>
                <c:pt idx="0">
                  <c:v>2.85</c:v>
                </c:pt>
                <c:pt idx="1">
                  <c:v>29</c:v>
                </c:pt>
                <c:pt idx="2">
                  <c:v>462.53846153846155</c:v>
                </c:pt>
                <c:pt idx="3">
                  <c:v>588.27272727272725</c:v>
                </c:pt>
                <c:pt idx="4">
                  <c:v>335.9818181818182</c:v>
                </c:pt>
                <c:pt idx="5">
                  <c:v>264.74242424242425</c:v>
                </c:pt>
              </c:numCache>
            </c:numRef>
          </c:yVal>
          <c:smooth val="0"/>
          <c:extLst>
            <c:ext xmlns:c16="http://schemas.microsoft.com/office/drawing/2014/chart" uri="{C3380CC4-5D6E-409C-BE32-E72D297353CC}">
              <c16:uniqueId val="{00000001-696D-4391-A434-91BC3073707F}"/>
            </c:ext>
          </c:extLst>
        </c:ser>
        <c:dLbls>
          <c:showLegendKey val="0"/>
          <c:showVal val="0"/>
          <c:showCatName val="0"/>
          <c:showSerName val="0"/>
          <c:showPercent val="0"/>
          <c:showBubbleSize val="0"/>
        </c:dLbls>
        <c:axId val="334363168"/>
        <c:axId val="334372024"/>
      </c:scatterChart>
      <c:valAx>
        <c:axId val="334363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Masks Pct</a:t>
                </a:r>
              </a:p>
              <a:p>
                <a:pPr>
                  <a:defRPr/>
                </a:pP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372024"/>
        <c:crosses val="autoZero"/>
        <c:crossBetween val="midCat"/>
      </c:valAx>
      <c:valAx>
        <c:axId val="334372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Cases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363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diagrams/_rels/drawing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C78874-4CB3-4394-BCCE-9D2483DE4546}"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0051B8F1-E331-42B0-9F78-C44DCA2525C3}">
      <dgm:prSet phldrT="[Text]"/>
      <dgm:spPr/>
      <dgm:t>
        <a:bodyPr/>
        <a:lstStyle/>
        <a:p>
          <a:pPr>
            <a:buFont typeface="+mj-lt"/>
            <a:buAutoNum type="arabicPeriod"/>
          </a:pPr>
          <a:r>
            <a:rPr lang="en-US"/>
            <a:t>Is there a correlation between public health messaging and confirmed positivity rates?</a:t>
          </a:r>
        </a:p>
      </dgm:t>
    </dgm:pt>
    <dgm:pt modelId="{C102DC2A-1954-44BF-A8AC-C3274A095283}" type="parTrans" cxnId="{DB4A39A0-294E-49D5-A563-3847DB112261}">
      <dgm:prSet/>
      <dgm:spPr/>
      <dgm:t>
        <a:bodyPr/>
        <a:lstStyle/>
        <a:p>
          <a:endParaRPr lang="en-US"/>
        </a:p>
      </dgm:t>
    </dgm:pt>
    <dgm:pt modelId="{307D8D77-DB24-4003-B7AF-DB4C880A1F72}" type="sibTrans" cxnId="{DB4A39A0-294E-49D5-A563-3847DB112261}">
      <dgm:prSet/>
      <dgm:spPr/>
      <dgm:t>
        <a:bodyPr/>
        <a:lstStyle/>
        <a:p>
          <a:endParaRPr lang="en-US"/>
        </a:p>
      </dgm:t>
    </dgm:pt>
    <dgm:pt modelId="{D30ACBAC-CC1E-47A5-A325-AA4D69442E77}">
      <dgm:prSet phldrT="[Text]"/>
      <dgm:spPr/>
      <dgm:t>
        <a:bodyPr/>
        <a:lstStyle/>
        <a:p>
          <a:pPr>
            <a:buFont typeface="+mj-lt"/>
            <a:buAutoNum type="arabicPeriod"/>
          </a:pPr>
          <a:r>
            <a:rPr lang="en-US"/>
            <a:t>Is social media an effective way to communicate mitigation strategies?</a:t>
          </a:r>
        </a:p>
      </dgm:t>
    </dgm:pt>
    <dgm:pt modelId="{CD348977-3E3D-402B-B0CA-5838570C0F19}" type="parTrans" cxnId="{8C534D93-CC1E-45D1-9A25-3BE5E3538F9B}">
      <dgm:prSet/>
      <dgm:spPr/>
      <dgm:t>
        <a:bodyPr/>
        <a:lstStyle/>
        <a:p>
          <a:endParaRPr lang="en-US"/>
        </a:p>
      </dgm:t>
    </dgm:pt>
    <dgm:pt modelId="{F7D74031-DE7C-4552-B70E-CE604660D808}" type="sibTrans" cxnId="{8C534D93-CC1E-45D1-9A25-3BE5E3538F9B}">
      <dgm:prSet/>
      <dgm:spPr/>
      <dgm:t>
        <a:bodyPr/>
        <a:lstStyle/>
        <a:p>
          <a:endParaRPr lang="en-US"/>
        </a:p>
      </dgm:t>
    </dgm:pt>
    <dgm:pt modelId="{D1DE99E5-D789-4E79-996D-DF671B616093}">
      <dgm:prSet phldrT="[Text]"/>
      <dgm:spPr/>
      <dgm:t>
        <a:bodyPr/>
        <a:lstStyle/>
        <a:p>
          <a:pPr>
            <a:buFont typeface="+mj-lt"/>
            <a:buAutoNum type="arabicPeriod"/>
          </a:pPr>
          <a:r>
            <a:rPr lang="en-US"/>
            <a:t>Are there downward trends in daily COVID-19 positivity rates when mitigation mandates are issued?</a:t>
          </a:r>
        </a:p>
      </dgm:t>
    </dgm:pt>
    <dgm:pt modelId="{972BB161-1CB9-4BED-996B-2C8A3656C518}" type="parTrans" cxnId="{250A9FD4-E17E-4326-B15B-A493978CA176}">
      <dgm:prSet/>
      <dgm:spPr/>
      <dgm:t>
        <a:bodyPr/>
        <a:lstStyle/>
        <a:p>
          <a:endParaRPr lang="en-US"/>
        </a:p>
      </dgm:t>
    </dgm:pt>
    <dgm:pt modelId="{BDADDF43-998D-46ED-A8C9-B9D9934D25F4}" type="sibTrans" cxnId="{250A9FD4-E17E-4326-B15B-A493978CA176}">
      <dgm:prSet/>
      <dgm:spPr/>
      <dgm:t>
        <a:bodyPr/>
        <a:lstStyle/>
        <a:p>
          <a:endParaRPr lang="en-US"/>
        </a:p>
      </dgm:t>
    </dgm:pt>
    <dgm:pt modelId="{A06FC5D6-29D2-4E85-83F0-802030AA7DDD}" type="pres">
      <dgm:prSet presAssocID="{07C78874-4CB3-4394-BCCE-9D2483DE4546}" presName="Name0" presStyleCnt="0">
        <dgm:presLayoutVars>
          <dgm:dir/>
          <dgm:resizeHandles val="exact"/>
        </dgm:presLayoutVars>
      </dgm:prSet>
      <dgm:spPr/>
    </dgm:pt>
    <dgm:pt modelId="{82AA3333-6A24-45F3-BA48-E0A66946B45B}" type="pres">
      <dgm:prSet presAssocID="{0051B8F1-E331-42B0-9F78-C44DCA2525C3}" presName="composite" presStyleCnt="0"/>
      <dgm:spPr/>
    </dgm:pt>
    <dgm:pt modelId="{E0CF96BF-9F20-48F4-A83E-0BD14BF53BCA}" type="pres">
      <dgm:prSet presAssocID="{0051B8F1-E331-42B0-9F78-C44DCA2525C3}" presName="rect1" presStyleLbl="trAlignAcc1" presStyleIdx="0" presStyleCnt="3">
        <dgm:presLayoutVars>
          <dgm:bulletEnabled val="1"/>
        </dgm:presLayoutVars>
      </dgm:prSet>
      <dgm:spPr/>
    </dgm:pt>
    <dgm:pt modelId="{8D4E8475-1364-42B4-9171-B0C9D91C3801}" type="pres">
      <dgm:prSet presAssocID="{0051B8F1-E331-42B0-9F78-C44DCA2525C3}" presName="rect2" presStyleLbl="fgImgPlace1" presStyleIdx="0" presStyleCnt="3"/>
      <dgm:spPr>
        <a:blipFill>
          <a:blip xmlns:r="http://schemas.openxmlformats.org/officeDocument/2006/relationships" r:embed="rId1"/>
          <a:srcRect/>
          <a:stretch>
            <a:fillRect l="-63000" r="-63000"/>
          </a:stretch>
        </a:blipFill>
      </dgm:spPr>
      <dgm:extLst>
        <a:ext uri="{E40237B7-FDA0-4F09-8148-C483321AD2D9}">
          <dgm14:cNvPr xmlns:dgm14="http://schemas.microsoft.com/office/drawing/2010/diagram" id="0" name="" descr="Puzzle"/>
        </a:ext>
      </dgm:extLst>
    </dgm:pt>
    <dgm:pt modelId="{8049A91F-F73A-4E0B-8424-3D3054FF7B81}" type="pres">
      <dgm:prSet presAssocID="{307D8D77-DB24-4003-B7AF-DB4C880A1F72}" presName="sibTrans" presStyleCnt="0"/>
      <dgm:spPr/>
    </dgm:pt>
    <dgm:pt modelId="{72828660-5B42-4087-A38D-659DF554A2BB}" type="pres">
      <dgm:prSet presAssocID="{D30ACBAC-CC1E-47A5-A325-AA4D69442E77}" presName="composite" presStyleCnt="0"/>
      <dgm:spPr/>
    </dgm:pt>
    <dgm:pt modelId="{7F97D9F5-4FA7-4743-B551-7776C536D735}" type="pres">
      <dgm:prSet presAssocID="{D30ACBAC-CC1E-47A5-A325-AA4D69442E77}" presName="rect1" presStyleLbl="trAlignAcc1" presStyleIdx="1" presStyleCnt="3">
        <dgm:presLayoutVars>
          <dgm:bulletEnabled val="1"/>
        </dgm:presLayoutVars>
      </dgm:prSet>
      <dgm:spPr/>
    </dgm:pt>
    <dgm:pt modelId="{3AAF68A5-EAE6-49D4-8085-BD022E6A1D76}" type="pres">
      <dgm:prSet presAssocID="{D30ACBAC-CC1E-47A5-A325-AA4D69442E77}" presName="rect2" presStyleLbl="fgImgPlace1" presStyleIdx="1" presStyleCnt="3"/>
      <dgm:spPr>
        <a:blipFill>
          <a:blip xmlns:r="http://schemas.openxmlformats.org/officeDocument/2006/relationships" r:embed="rId1"/>
          <a:srcRect/>
          <a:stretch>
            <a:fillRect l="-63000" r="-63000"/>
          </a:stretch>
        </a:blipFill>
      </dgm:spPr>
      <dgm:extLst>
        <a:ext uri="{E40237B7-FDA0-4F09-8148-C483321AD2D9}">
          <dgm14:cNvPr xmlns:dgm14="http://schemas.microsoft.com/office/drawing/2010/diagram" id="0" name="" descr="Puzzle"/>
        </a:ext>
      </dgm:extLst>
    </dgm:pt>
    <dgm:pt modelId="{E92BE456-A78C-42F9-814C-996AAA3F3B5E}" type="pres">
      <dgm:prSet presAssocID="{F7D74031-DE7C-4552-B70E-CE604660D808}" presName="sibTrans" presStyleCnt="0"/>
      <dgm:spPr/>
    </dgm:pt>
    <dgm:pt modelId="{7310CBCF-B203-432E-BBE5-82ED81F8F7D3}" type="pres">
      <dgm:prSet presAssocID="{D1DE99E5-D789-4E79-996D-DF671B616093}" presName="composite" presStyleCnt="0"/>
      <dgm:spPr/>
    </dgm:pt>
    <dgm:pt modelId="{B445B1AB-AA88-4C9D-8DE2-268A0AF625EA}" type="pres">
      <dgm:prSet presAssocID="{D1DE99E5-D789-4E79-996D-DF671B616093}" presName="rect1" presStyleLbl="trAlignAcc1" presStyleIdx="2" presStyleCnt="3">
        <dgm:presLayoutVars>
          <dgm:bulletEnabled val="1"/>
        </dgm:presLayoutVars>
      </dgm:prSet>
      <dgm:spPr/>
    </dgm:pt>
    <dgm:pt modelId="{27FD9E96-12C1-4A69-BB49-5CD99889E4B2}" type="pres">
      <dgm:prSet presAssocID="{D1DE99E5-D789-4E79-996D-DF671B616093}" presName="rect2" presStyleLbl="fgImgPlace1" presStyleIdx="2"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63000" r="-63000"/>
          </a:stretch>
        </a:blipFill>
      </dgm:spPr>
      <dgm:extLst>
        <a:ext uri="{E40237B7-FDA0-4F09-8148-C483321AD2D9}">
          <dgm14:cNvPr xmlns:dgm14="http://schemas.microsoft.com/office/drawing/2010/diagram" id="0" name="" descr="Puzzle"/>
        </a:ext>
      </dgm:extLst>
    </dgm:pt>
  </dgm:ptLst>
  <dgm:cxnLst>
    <dgm:cxn modelId="{1B3F3D44-2BB8-4097-B3D2-28C9054DAD75}" type="presOf" srcId="{D30ACBAC-CC1E-47A5-A325-AA4D69442E77}" destId="{7F97D9F5-4FA7-4743-B551-7776C536D735}" srcOrd="0" destOrd="0" presId="urn:microsoft.com/office/officeart/2008/layout/PictureStrips"/>
    <dgm:cxn modelId="{FA8D006A-380F-4529-B868-CC90F9B969A1}" type="presOf" srcId="{0051B8F1-E331-42B0-9F78-C44DCA2525C3}" destId="{E0CF96BF-9F20-48F4-A83E-0BD14BF53BCA}" srcOrd="0" destOrd="0" presId="urn:microsoft.com/office/officeart/2008/layout/PictureStrips"/>
    <dgm:cxn modelId="{83A6938B-8F8A-448E-B9A5-DD3452EEB034}" type="presOf" srcId="{D1DE99E5-D789-4E79-996D-DF671B616093}" destId="{B445B1AB-AA88-4C9D-8DE2-268A0AF625EA}" srcOrd="0" destOrd="0" presId="urn:microsoft.com/office/officeart/2008/layout/PictureStrips"/>
    <dgm:cxn modelId="{8C534D93-CC1E-45D1-9A25-3BE5E3538F9B}" srcId="{07C78874-4CB3-4394-BCCE-9D2483DE4546}" destId="{D30ACBAC-CC1E-47A5-A325-AA4D69442E77}" srcOrd="1" destOrd="0" parTransId="{CD348977-3E3D-402B-B0CA-5838570C0F19}" sibTransId="{F7D74031-DE7C-4552-B70E-CE604660D808}"/>
    <dgm:cxn modelId="{DB4A39A0-294E-49D5-A563-3847DB112261}" srcId="{07C78874-4CB3-4394-BCCE-9D2483DE4546}" destId="{0051B8F1-E331-42B0-9F78-C44DCA2525C3}" srcOrd="0" destOrd="0" parTransId="{C102DC2A-1954-44BF-A8AC-C3274A095283}" sibTransId="{307D8D77-DB24-4003-B7AF-DB4C880A1F72}"/>
    <dgm:cxn modelId="{B61F80D3-80AA-4E35-98E4-B638878D67AF}" type="presOf" srcId="{07C78874-4CB3-4394-BCCE-9D2483DE4546}" destId="{A06FC5D6-29D2-4E85-83F0-802030AA7DDD}" srcOrd="0" destOrd="0" presId="urn:microsoft.com/office/officeart/2008/layout/PictureStrips"/>
    <dgm:cxn modelId="{250A9FD4-E17E-4326-B15B-A493978CA176}" srcId="{07C78874-4CB3-4394-BCCE-9D2483DE4546}" destId="{D1DE99E5-D789-4E79-996D-DF671B616093}" srcOrd="2" destOrd="0" parTransId="{972BB161-1CB9-4BED-996B-2C8A3656C518}" sibTransId="{BDADDF43-998D-46ED-A8C9-B9D9934D25F4}"/>
    <dgm:cxn modelId="{DA80343B-3C42-429C-95E1-4C8D230A3444}" type="presParOf" srcId="{A06FC5D6-29D2-4E85-83F0-802030AA7DDD}" destId="{82AA3333-6A24-45F3-BA48-E0A66946B45B}" srcOrd="0" destOrd="0" presId="urn:microsoft.com/office/officeart/2008/layout/PictureStrips"/>
    <dgm:cxn modelId="{688921D9-3CCF-48ED-AB1C-2C70051F155E}" type="presParOf" srcId="{82AA3333-6A24-45F3-BA48-E0A66946B45B}" destId="{E0CF96BF-9F20-48F4-A83E-0BD14BF53BCA}" srcOrd="0" destOrd="0" presId="urn:microsoft.com/office/officeart/2008/layout/PictureStrips"/>
    <dgm:cxn modelId="{D79ABC37-AD49-4B41-9A1D-8957119C3819}" type="presParOf" srcId="{82AA3333-6A24-45F3-BA48-E0A66946B45B}" destId="{8D4E8475-1364-42B4-9171-B0C9D91C3801}" srcOrd="1" destOrd="0" presId="urn:microsoft.com/office/officeart/2008/layout/PictureStrips"/>
    <dgm:cxn modelId="{2A26BE5E-0E15-402F-B2B8-09F737C68F79}" type="presParOf" srcId="{A06FC5D6-29D2-4E85-83F0-802030AA7DDD}" destId="{8049A91F-F73A-4E0B-8424-3D3054FF7B81}" srcOrd="1" destOrd="0" presId="urn:microsoft.com/office/officeart/2008/layout/PictureStrips"/>
    <dgm:cxn modelId="{D5558E96-F669-42AF-948A-9DCD3C5696C2}" type="presParOf" srcId="{A06FC5D6-29D2-4E85-83F0-802030AA7DDD}" destId="{72828660-5B42-4087-A38D-659DF554A2BB}" srcOrd="2" destOrd="0" presId="urn:microsoft.com/office/officeart/2008/layout/PictureStrips"/>
    <dgm:cxn modelId="{437135AA-EE55-4103-A25C-7304356BE5E5}" type="presParOf" srcId="{72828660-5B42-4087-A38D-659DF554A2BB}" destId="{7F97D9F5-4FA7-4743-B551-7776C536D735}" srcOrd="0" destOrd="0" presId="urn:microsoft.com/office/officeart/2008/layout/PictureStrips"/>
    <dgm:cxn modelId="{09B79668-B823-4E59-9E2B-DD8D8E293880}" type="presParOf" srcId="{72828660-5B42-4087-A38D-659DF554A2BB}" destId="{3AAF68A5-EAE6-49D4-8085-BD022E6A1D76}" srcOrd="1" destOrd="0" presId="urn:microsoft.com/office/officeart/2008/layout/PictureStrips"/>
    <dgm:cxn modelId="{93C65868-9A62-4AEA-8C72-FE6B8BF00208}" type="presParOf" srcId="{A06FC5D6-29D2-4E85-83F0-802030AA7DDD}" destId="{E92BE456-A78C-42F9-814C-996AAA3F3B5E}" srcOrd="3" destOrd="0" presId="urn:microsoft.com/office/officeart/2008/layout/PictureStrips"/>
    <dgm:cxn modelId="{8548B433-AA7E-4886-AAFA-AF122EC30308}" type="presParOf" srcId="{A06FC5D6-29D2-4E85-83F0-802030AA7DDD}" destId="{7310CBCF-B203-432E-BBE5-82ED81F8F7D3}" srcOrd="4" destOrd="0" presId="urn:microsoft.com/office/officeart/2008/layout/PictureStrips"/>
    <dgm:cxn modelId="{BD6BFED6-D6D6-40D1-91C3-BECC4C8E7676}" type="presParOf" srcId="{7310CBCF-B203-432E-BBE5-82ED81F8F7D3}" destId="{B445B1AB-AA88-4C9D-8DE2-268A0AF625EA}" srcOrd="0" destOrd="0" presId="urn:microsoft.com/office/officeart/2008/layout/PictureStrips"/>
    <dgm:cxn modelId="{6FDA62EB-6FB8-48B6-8125-1501E9B242E3}" type="presParOf" srcId="{7310CBCF-B203-432E-BBE5-82ED81F8F7D3}" destId="{27FD9E96-12C1-4A69-BB49-5CD99889E4B2}" srcOrd="1" destOrd="0" presId="urn:microsoft.com/office/officeart/2008/layout/PictureStrip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B8067B-02B2-4146-9E10-D6D92964A1B2}"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228FBCF7-FB08-4A31-BCF0-50242C381188}">
      <dgm:prSet phldrT="[Text]"/>
      <dgm:spPr/>
      <dgm:t>
        <a:bodyPr/>
        <a:lstStyle/>
        <a:p>
          <a:r>
            <a:rPr lang="en-US" b="0" i="0"/>
            <a:t>Word Embedding Layer: we will use Keras word vectorization. This layer encodes words as number vectors that can be processed by the algorithm.</a:t>
          </a:r>
          <a:endParaRPr lang="en-US"/>
        </a:p>
      </dgm:t>
    </dgm:pt>
    <dgm:pt modelId="{32B96FD9-2F9B-4488-BFD9-B71F6E70A0D8}" type="parTrans" cxnId="{2CD04244-088B-4D9B-AEE2-6878FA7FC2FD}">
      <dgm:prSet/>
      <dgm:spPr/>
      <dgm:t>
        <a:bodyPr/>
        <a:lstStyle/>
        <a:p>
          <a:endParaRPr lang="en-US"/>
        </a:p>
      </dgm:t>
    </dgm:pt>
    <dgm:pt modelId="{C74A341C-4F16-4D0B-9ECD-A503B8F3B943}" type="sibTrans" cxnId="{2CD04244-088B-4D9B-AEE2-6878FA7FC2FD}">
      <dgm:prSet/>
      <dgm:spPr/>
      <dgm:t>
        <a:bodyPr/>
        <a:lstStyle/>
        <a:p>
          <a:endParaRPr lang="en-US"/>
        </a:p>
      </dgm:t>
    </dgm:pt>
    <dgm:pt modelId="{2CF28D99-5B30-4BCB-96A7-346C8171FFF6}">
      <dgm:prSet phldrT="[Text]"/>
      <dgm:spPr/>
      <dgm:t>
        <a:bodyPr/>
        <a:lstStyle/>
        <a:p>
          <a:r>
            <a:rPr lang="en-US"/>
            <a:t>LSTM Layer: executes the text classification. “Long Short Term Memory networks (LSTM) are a subclass of RNN2, specialized in remembering information for extended periods…which is pretty useful in text classification tasks” (Agarwal, 2020) </a:t>
          </a:r>
        </a:p>
      </dgm:t>
    </dgm:pt>
    <dgm:pt modelId="{350BE8ED-BECB-45D6-B3C7-7A713FB59C9B}" type="parTrans" cxnId="{814BF381-EAE9-485A-8C19-62A57BF3EF6B}">
      <dgm:prSet/>
      <dgm:spPr/>
      <dgm:t>
        <a:bodyPr/>
        <a:lstStyle/>
        <a:p>
          <a:endParaRPr lang="en-US"/>
        </a:p>
      </dgm:t>
    </dgm:pt>
    <dgm:pt modelId="{ED9FFAF8-4B65-4D5F-AD3B-E08C6B66D493}" type="sibTrans" cxnId="{814BF381-EAE9-485A-8C19-62A57BF3EF6B}">
      <dgm:prSet/>
      <dgm:spPr/>
      <dgm:t>
        <a:bodyPr/>
        <a:lstStyle/>
        <a:p>
          <a:endParaRPr lang="en-US"/>
        </a:p>
      </dgm:t>
    </dgm:pt>
    <dgm:pt modelId="{DE8B9D31-DD61-4844-B227-13011771234C}">
      <dgm:prSet phldrT="[Text]"/>
      <dgm:spPr/>
      <dgm:t>
        <a:bodyPr/>
        <a:lstStyle/>
        <a:p>
          <a:r>
            <a:rPr lang="en-US"/>
            <a:t>Output Layer: must create one output for each labelled class. </a:t>
          </a:r>
        </a:p>
      </dgm:t>
    </dgm:pt>
    <dgm:pt modelId="{15E91786-7780-45AE-A867-6423ACE34369}" type="parTrans" cxnId="{D7FFF8D3-1ECA-48E9-BAAF-793C7DA4926B}">
      <dgm:prSet/>
      <dgm:spPr/>
      <dgm:t>
        <a:bodyPr/>
        <a:lstStyle/>
        <a:p>
          <a:endParaRPr lang="en-US"/>
        </a:p>
      </dgm:t>
    </dgm:pt>
    <dgm:pt modelId="{71D60F98-3D75-40F9-A783-793C72ACA3D5}" type="sibTrans" cxnId="{D7FFF8D3-1ECA-48E9-BAAF-793C7DA4926B}">
      <dgm:prSet/>
      <dgm:spPr/>
      <dgm:t>
        <a:bodyPr/>
        <a:lstStyle/>
        <a:p>
          <a:endParaRPr lang="en-US"/>
        </a:p>
      </dgm:t>
    </dgm:pt>
    <dgm:pt modelId="{52D2991E-D6AA-490E-A6CC-69AEC952458D}">
      <dgm:prSet phldrT="[Text]"/>
      <dgm:spPr/>
      <dgm:t>
        <a:bodyPr/>
        <a:lstStyle/>
        <a:p>
          <a:r>
            <a:rPr lang="en-US"/>
            <a:t>Activation Function:  softmax3 for multi-class classification (Li, 2020). </a:t>
          </a:r>
        </a:p>
      </dgm:t>
    </dgm:pt>
    <dgm:pt modelId="{11BA31BC-FF7E-43F7-BFDB-E0A85E70CE93}" type="parTrans" cxnId="{66CEF253-520B-4928-8381-B72117B3C812}">
      <dgm:prSet/>
      <dgm:spPr/>
      <dgm:t>
        <a:bodyPr/>
        <a:lstStyle/>
        <a:p>
          <a:endParaRPr lang="en-US"/>
        </a:p>
      </dgm:t>
    </dgm:pt>
    <dgm:pt modelId="{2A4F6611-7495-40FE-A3AE-264C1E5DC965}" type="sibTrans" cxnId="{66CEF253-520B-4928-8381-B72117B3C812}">
      <dgm:prSet/>
      <dgm:spPr/>
      <dgm:t>
        <a:bodyPr/>
        <a:lstStyle/>
        <a:p>
          <a:endParaRPr lang="en-US"/>
        </a:p>
      </dgm:t>
    </dgm:pt>
    <dgm:pt modelId="{ED5BAE39-5715-4ED6-A87E-254A80E5BA95}">
      <dgm:prSet phldrT="[Text]"/>
      <dgm:spPr/>
      <dgm:t>
        <a:bodyPr/>
        <a:lstStyle/>
        <a:p>
          <a:r>
            <a:rPr lang="en-US"/>
            <a:t>Cross-entropy as the loss function (Li, 2020): Categorical crossentropy is a “loss function that is used in multi-class classification tasks. These are tasks where an example can only belong to one out of many possible categories, and the model must decide which one.” ("Categorical crossentropy loss function", 2020).</a:t>
          </a:r>
        </a:p>
      </dgm:t>
    </dgm:pt>
    <dgm:pt modelId="{1D650170-D550-4255-90D0-F57DBDBA6C5F}" type="parTrans" cxnId="{21E1F643-56D3-4A08-AA8E-65D05FE183E1}">
      <dgm:prSet/>
      <dgm:spPr/>
      <dgm:t>
        <a:bodyPr/>
        <a:lstStyle/>
        <a:p>
          <a:endParaRPr lang="en-US"/>
        </a:p>
      </dgm:t>
    </dgm:pt>
    <dgm:pt modelId="{ED6DA7E1-5516-4BFC-83DD-9A10E1B16D68}" type="sibTrans" cxnId="{21E1F643-56D3-4A08-AA8E-65D05FE183E1}">
      <dgm:prSet/>
      <dgm:spPr/>
      <dgm:t>
        <a:bodyPr/>
        <a:lstStyle/>
        <a:p>
          <a:endParaRPr lang="en-US"/>
        </a:p>
      </dgm:t>
    </dgm:pt>
    <dgm:pt modelId="{1FE21BD8-A48D-4624-AB43-6E80A42B8DC9}" type="pres">
      <dgm:prSet presAssocID="{C8B8067B-02B2-4146-9E10-D6D92964A1B2}" presName="outerComposite" presStyleCnt="0">
        <dgm:presLayoutVars>
          <dgm:chMax val="5"/>
          <dgm:dir/>
          <dgm:resizeHandles val="exact"/>
        </dgm:presLayoutVars>
      </dgm:prSet>
      <dgm:spPr/>
    </dgm:pt>
    <dgm:pt modelId="{6CF56D35-03FD-4AE9-A377-ECAA78CD4AA8}" type="pres">
      <dgm:prSet presAssocID="{C8B8067B-02B2-4146-9E10-D6D92964A1B2}" presName="dummyMaxCanvas" presStyleCnt="0">
        <dgm:presLayoutVars/>
      </dgm:prSet>
      <dgm:spPr/>
    </dgm:pt>
    <dgm:pt modelId="{2591AF5F-1CD0-488D-AEAE-322906DB3AD0}" type="pres">
      <dgm:prSet presAssocID="{C8B8067B-02B2-4146-9E10-D6D92964A1B2}" presName="FiveNodes_1" presStyleLbl="node1" presStyleIdx="0" presStyleCnt="5">
        <dgm:presLayoutVars>
          <dgm:bulletEnabled val="1"/>
        </dgm:presLayoutVars>
      </dgm:prSet>
      <dgm:spPr/>
    </dgm:pt>
    <dgm:pt modelId="{3CC41F69-6E36-4DBD-9DE8-0884D17CA61A}" type="pres">
      <dgm:prSet presAssocID="{C8B8067B-02B2-4146-9E10-D6D92964A1B2}" presName="FiveNodes_2" presStyleLbl="node1" presStyleIdx="1" presStyleCnt="5">
        <dgm:presLayoutVars>
          <dgm:bulletEnabled val="1"/>
        </dgm:presLayoutVars>
      </dgm:prSet>
      <dgm:spPr/>
    </dgm:pt>
    <dgm:pt modelId="{D76BFD86-8975-42BF-9125-F578F19C0027}" type="pres">
      <dgm:prSet presAssocID="{C8B8067B-02B2-4146-9E10-D6D92964A1B2}" presName="FiveNodes_3" presStyleLbl="node1" presStyleIdx="2" presStyleCnt="5">
        <dgm:presLayoutVars>
          <dgm:bulletEnabled val="1"/>
        </dgm:presLayoutVars>
      </dgm:prSet>
      <dgm:spPr/>
    </dgm:pt>
    <dgm:pt modelId="{448BD897-C038-49F0-BA6D-6E1575E4BAE1}" type="pres">
      <dgm:prSet presAssocID="{C8B8067B-02B2-4146-9E10-D6D92964A1B2}" presName="FiveNodes_4" presStyleLbl="node1" presStyleIdx="3" presStyleCnt="5">
        <dgm:presLayoutVars>
          <dgm:bulletEnabled val="1"/>
        </dgm:presLayoutVars>
      </dgm:prSet>
      <dgm:spPr/>
    </dgm:pt>
    <dgm:pt modelId="{BA61228C-3FE2-436B-B3A8-471BA54F721F}" type="pres">
      <dgm:prSet presAssocID="{C8B8067B-02B2-4146-9E10-D6D92964A1B2}" presName="FiveNodes_5" presStyleLbl="node1" presStyleIdx="4" presStyleCnt="5">
        <dgm:presLayoutVars>
          <dgm:bulletEnabled val="1"/>
        </dgm:presLayoutVars>
      </dgm:prSet>
      <dgm:spPr/>
    </dgm:pt>
    <dgm:pt modelId="{EE984565-1771-4C6B-9253-2E3FD9D9D67E}" type="pres">
      <dgm:prSet presAssocID="{C8B8067B-02B2-4146-9E10-D6D92964A1B2}" presName="FiveConn_1-2" presStyleLbl="fgAccFollowNode1" presStyleIdx="0" presStyleCnt="4">
        <dgm:presLayoutVars>
          <dgm:bulletEnabled val="1"/>
        </dgm:presLayoutVars>
      </dgm:prSet>
      <dgm:spPr/>
    </dgm:pt>
    <dgm:pt modelId="{79B914DB-1E73-4912-BAC7-96800816FFA4}" type="pres">
      <dgm:prSet presAssocID="{C8B8067B-02B2-4146-9E10-D6D92964A1B2}" presName="FiveConn_2-3" presStyleLbl="fgAccFollowNode1" presStyleIdx="1" presStyleCnt="4">
        <dgm:presLayoutVars>
          <dgm:bulletEnabled val="1"/>
        </dgm:presLayoutVars>
      </dgm:prSet>
      <dgm:spPr/>
    </dgm:pt>
    <dgm:pt modelId="{B6931B69-1303-4F3C-8643-FDB318F1CD95}" type="pres">
      <dgm:prSet presAssocID="{C8B8067B-02B2-4146-9E10-D6D92964A1B2}" presName="FiveConn_3-4" presStyleLbl="fgAccFollowNode1" presStyleIdx="2" presStyleCnt="4">
        <dgm:presLayoutVars>
          <dgm:bulletEnabled val="1"/>
        </dgm:presLayoutVars>
      </dgm:prSet>
      <dgm:spPr/>
    </dgm:pt>
    <dgm:pt modelId="{571BF3F4-9F15-4ECD-911C-D27587CCA961}" type="pres">
      <dgm:prSet presAssocID="{C8B8067B-02B2-4146-9E10-D6D92964A1B2}" presName="FiveConn_4-5" presStyleLbl="fgAccFollowNode1" presStyleIdx="3" presStyleCnt="4">
        <dgm:presLayoutVars>
          <dgm:bulletEnabled val="1"/>
        </dgm:presLayoutVars>
      </dgm:prSet>
      <dgm:spPr/>
    </dgm:pt>
    <dgm:pt modelId="{0A67BCED-FFC1-4B5A-8CBC-BFD8A63EB867}" type="pres">
      <dgm:prSet presAssocID="{C8B8067B-02B2-4146-9E10-D6D92964A1B2}" presName="FiveNodes_1_text" presStyleLbl="node1" presStyleIdx="4" presStyleCnt="5">
        <dgm:presLayoutVars>
          <dgm:bulletEnabled val="1"/>
        </dgm:presLayoutVars>
      </dgm:prSet>
      <dgm:spPr/>
    </dgm:pt>
    <dgm:pt modelId="{AC7337DD-D298-4F35-9D18-0DB9FBAE9B37}" type="pres">
      <dgm:prSet presAssocID="{C8B8067B-02B2-4146-9E10-D6D92964A1B2}" presName="FiveNodes_2_text" presStyleLbl="node1" presStyleIdx="4" presStyleCnt="5">
        <dgm:presLayoutVars>
          <dgm:bulletEnabled val="1"/>
        </dgm:presLayoutVars>
      </dgm:prSet>
      <dgm:spPr/>
    </dgm:pt>
    <dgm:pt modelId="{DFCC7278-59B3-40CB-9B2E-504EA791FA52}" type="pres">
      <dgm:prSet presAssocID="{C8B8067B-02B2-4146-9E10-D6D92964A1B2}" presName="FiveNodes_3_text" presStyleLbl="node1" presStyleIdx="4" presStyleCnt="5">
        <dgm:presLayoutVars>
          <dgm:bulletEnabled val="1"/>
        </dgm:presLayoutVars>
      </dgm:prSet>
      <dgm:spPr/>
    </dgm:pt>
    <dgm:pt modelId="{A6DFD54D-7510-4B5A-98B5-C0D34410B9D0}" type="pres">
      <dgm:prSet presAssocID="{C8B8067B-02B2-4146-9E10-D6D92964A1B2}" presName="FiveNodes_4_text" presStyleLbl="node1" presStyleIdx="4" presStyleCnt="5">
        <dgm:presLayoutVars>
          <dgm:bulletEnabled val="1"/>
        </dgm:presLayoutVars>
      </dgm:prSet>
      <dgm:spPr/>
    </dgm:pt>
    <dgm:pt modelId="{1801C2E7-67A1-4697-9465-AB7F2CA484D2}" type="pres">
      <dgm:prSet presAssocID="{C8B8067B-02B2-4146-9E10-D6D92964A1B2}" presName="FiveNodes_5_text" presStyleLbl="node1" presStyleIdx="4" presStyleCnt="5">
        <dgm:presLayoutVars>
          <dgm:bulletEnabled val="1"/>
        </dgm:presLayoutVars>
      </dgm:prSet>
      <dgm:spPr/>
    </dgm:pt>
  </dgm:ptLst>
  <dgm:cxnLst>
    <dgm:cxn modelId="{BFC76003-3BC8-475F-8053-375606A88B05}" type="presOf" srcId="{DE8B9D31-DD61-4844-B227-13011771234C}" destId="{DFCC7278-59B3-40CB-9B2E-504EA791FA52}" srcOrd="1" destOrd="0" presId="urn:microsoft.com/office/officeart/2005/8/layout/vProcess5"/>
    <dgm:cxn modelId="{95238D0B-6340-42FB-9E1F-07228E3F6F17}" type="presOf" srcId="{ED5BAE39-5715-4ED6-A87E-254A80E5BA95}" destId="{BA61228C-3FE2-436B-B3A8-471BA54F721F}" srcOrd="0" destOrd="0" presId="urn:microsoft.com/office/officeart/2005/8/layout/vProcess5"/>
    <dgm:cxn modelId="{AFCC2721-BE5F-4587-AAFD-37239F43D2D6}" type="presOf" srcId="{228FBCF7-FB08-4A31-BCF0-50242C381188}" destId="{0A67BCED-FFC1-4B5A-8CBC-BFD8A63EB867}" srcOrd="1" destOrd="0" presId="urn:microsoft.com/office/officeart/2005/8/layout/vProcess5"/>
    <dgm:cxn modelId="{27D8F72B-2FD1-4E86-9381-DEA57D176CF1}" type="presOf" srcId="{ED5BAE39-5715-4ED6-A87E-254A80E5BA95}" destId="{1801C2E7-67A1-4697-9465-AB7F2CA484D2}" srcOrd="1" destOrd="0" presId="urn:microsoft.com/office/officeart/2005/8/layout/vProcess5"/>
    <dgm:cxn modelId="{C720F033-BB1D-4CA7-B897-2E3CEDB2A70E}" type="presOf" srcId="{2CF28D99-5B30-4BCB-96A7-346C8171FFF6}" destId="{3CC41F69-6E36-4DBD-9DE8-0884D17CA61A}" srcOrd="0" destOrd="0" presId="urn:microsoft.com/office/officeart/2005/8/layout/vProcess5"/>
    <dgm:cxn modelId="{21E1F643-56D3-4A08-AA8E-65D05FE183E1}" srcId="{C8B8067B-02B2-4146-9E10-D6D92964A1B2}" destId="{ED5BAE39-5715-4ED6-A87E-254A80E5BA95}" srcOrd="4" destOrd="0" parTransId="{1D650170-D550-4255-90D0-F57DBDBA6C5F}" sibTransId="{ED6DA7E1-5516-4BFC-83DD-9A10E1B16D68}"/>
    <dgm:cxn modelId="{2CD04244-088B-4D9B-AEE2-6878FA7FC2FD}" srcId="{C8B8067B-02B2-4146-9E10-D6D92964A1B2}" destId="{228FBCF7-FB08-4A31-BCF0-50242C381188}" srcOrd="0" destOrd="0" parTransId="{32B96FD9-2F9B-4488-BFD9-B71F6E70A0D8}" sibTransId="{C74A341C-4F16-4D0B-9ECD-A503B8F3B943}"/>
    <dgm:cxn modelId="{BAF9CF4C-0BBE-402A-9857-FF9B4E78E309}" type="presOf" srcId="{ED9FFAF8-4B65-4D5F-AD3B-E08C6B66D493}" destId="{79B914DB-1E73-4912-BAC7-96800816FFA4}" srcOrd="0" destOrd="0" presId="urn:microsoft.com/office/officeart/2005/8/layout/vProcess5"/>
    <dgm:cxn modelId="{66CEF253-520B-4928-8381-B72117B3C812}" srcId="{C8B8067B-02B2-4146-9E10-D6D92964A1B2}" destId="{52D2991E-D6AA-490E-A6CC-69AEC952458D}" srcOrd="3" destOrd="0" parTransId="{11BA31BC-FF7E-43F7-BFDB-E0A85E70CE93}" sibTransId="{2A4F6611-7495-40FE-A3AE-264C1E5DC965}"/>
    <dgm:cxn modelId="{C17E817D-3244-4DD7-AF0C-1BC841BF8B48}" type="presOf" srcId="{C74A341C-4F16-4D0B-9ECD-A503B8F3B943}" destId="{EE984565-1771-4C6B-9253-2E3FD9D9D67E}" srcOrd="0" destOrd="0" presId="urn:microsoft.com/office/officeart/2005/8/layout/vProcess5"/>
    <dgm:cxn modelId="{A419567F-F4FA-4330-9E39-5AE66A6EEFDF}" type="presOf" srcId="{52D2991E-D6AA-490E-A6CC-69AEC952458D}" destId="{A6DFD54D-7510-4B5A-98B5-C0D34410B9D0}" srcOrd="1" destOrd="0" presId="urn:microsoft.com/office/officeart/2005/8/layout/vProcess5"/>
    <dgm:cxn modelId="{814BF381-EAE9-485A-8C19-62A57BF3EF6B}" srcId="{C8B8067B-02B2-4146-9E10-D6D92964A1B2}" destId="{2CF28D99-5B30-4BCB-96A7-346C8171FFF6}" srcOrd="1" destOrd="0" parTransId="{350BE8ED-BECB-45D6-B3C7-7A713FB59C9B}" sibTransId="{ED9FFAF8-4B65-4D5F-AD3B-E08C6B66D493}"/>
    <dgm:cxn modelId="{EAA178B1-0E8D-42D8-88B7-A6CE8EE43F77}" type="presOf" srcId="{DE8B9D31-DD61-4844-B227-13011771234C}" destId="{D76BFD86-8975-42BF-9125-F578F19C0027}" srcOrd="0" destOrd="0" presId="urn:microsoft.com/office/officeart/2005/8/layout/vProcess5"/>
    <dgm:cxn modelId="{1D4A95BC-C2A0-4537-BA4C-1BBEDC73BFAD}" type="presOf" srcId="{228FBCF7-FB08-4A31-BCF0-50242C381188}" destId="{2591AF5F-1CD0-488D-AEAE-322906DB3AD0}" srcOrd="0" destOrd="0" presId="urn:microsoft.com/office/officeart/2005/8/layout/vProcess5"/>
    <dgm:cxn modelId="{D8FFE3BD-6D79-4676-9071-0C68C1F8B135}" type="presOf" srcId="{71D60F98-3D75-40F9-A783-793C72ACA3D5}" destId="{B6931B69-1303-4F3C-8643-FDB318F1CD95}" srcOrd="0" destOrd="0" presId="urn:microsoft.com/office/officeart/2005/8/layout/vProcess5"/>
    <dgm:cxn modelId="{7C4ACCD0-F57C-49E9-A768-FC29B6DEED25}" type="presOf" srcId="{C8B8067B-02B2-4146-9E10-D6D92964A1B2}" destId="{1FE21BD8-A48D-4624-AB43-6E80A42B8DC9}" srcOrd="0" destOrd="0" presId="urn:microsoft.com/office/officeart/2005/8/layout/vProcess5"/>
    <dgm:cxn modelId="{D7FFF8D3-1ECA-48E9-BAAF-793C7DA4926B}" srcId="{C8B8067B-02B2-4146-9E10-D6D92964A1B2}" destId="{DE8B9D31-DD61-4844-B227-13011771234C}" srcOrd="2" destOrd="0" parTransId="{15E91786-7780-45AE-A867-6423ACE34369}" sibTransId="{71D60F98-3D75-40F9-A783-793C72ACA3D5}"/>
    <dgm:cxn modelId="{90EE1BD8-B11C-4D0F-939C-A82F9C151C54}" type="presOf" srcId="{52D2991E-D6AA-490E-A6CC-69AEC952458D}" destId="{448BD897-C038-49F0-BA6D-6E1575E4BAE1}" srcOrd="0" destOrd="0" presId="urn:microsoft.com/office/officeart/2005/8/layout/vProcess5"/>
    <dgm:cxn modelId="{70BD03ED-B7CB-42A2-9A23-4AB677DE5CF8}" type="presOf" srcId="{2A4F6611-7495-40FE-A3AE-264C1E5DC965}" destId="{571BF3F4-9F15-4ECD-911C-D27587CCA961}" srcOrd="0" destOrd="0" presId="urn:microsoft.com/office/officeart/2005/8/layout/vProcess5"/>
    <dgm:cxn modelId="{C7282EF2-36EE-476C-9225-D80DAF76FB4A}" type="presOf" srcId="{2CF28D99-5B30-4BCB-96A7-346C8171FFF6}" destId="{AC7337DD-D298-4F35-9D18-0DB9FBAE9B37}" srcOrd="1" destOrd="0" presId="urn:microsoft.com/office/officeart/2005/8/layout/vProcess5"/>
    <dgm:cxn modelId="{6720FF72-9F0D-493C-A2EF-71CA89EFB717}" type="presParOf" srcId="{1FE21BD8-A48D-4624-AB43-6E80A42B8DC9}" destId="{6CF56D35-03FD-4AE9-A377-ECAA78CD4AA8}" srcOrd="0" destOrd="0" presId="urn:microsoft.com/office/officeart/2005/8/layout/vProcess5"/>
    <dgm:cxn modelId="{53EBB14C-3803-4F30-BAB3-3FC366B37DE5}" type="presParOf" srcId="{1FE21BD8-A48D-4624-AB43-6E80A42B8DC9}" destId="{2591AF5F-1CD0-488D-AEAE-322906DB3AD0}" srcOrd="1" destOrd="0" presId="urn:microsoft.com/office/officeart/2005/8/layout/vProcess5"/>
    <dgm:cxn modelId="{EB72A74F-6E5B-42F5-829C-663A31CD41C4}" type="presParOf" srcId="{1FE21BD8-A48D-4624-AB43-6E80A42B8DC9}" destId="{3CC41F69-6E36-4DBD-9DE8-0884D17CA61A}" srcOrd="2" destOrd="0" presId="urn:microsoft.com/office/officeart/2005/8/layout/vProcess5"/>
    <dgm:cxn modelId="{0491CCD0-4415-4F60-A9E5-5919610AFE92}" type="presParOf" srcId="{1FE21BD8-A48D-4624-AB43-6E80A42B8DC9}" destId="{D76BFD86-8975-42BF-9125-F578F19C0027}" srcOrd="3" destOrd="0" presId="urn:microsoft.com/office/officeart/2005/8/layout/vProcess5"/>
    <dgm:cxn modelId="{3D9D5F92-3B93-4835-BB21-1E8C4F6E3996}" type="presParOf" srcId="{1FE21BD8-A48D-4624-AB43-6E80A42B8DC9}" destId="{448BD897-C038-49F0-BA6D-6E1575E4BAE1}" srcOrd="4" destOrd="0" presId="urn:microsoft.com/office/officeart/2005/8/layout/vProcess5"/>
    <dgm:cxn modelId="{EA26A5FA-F14D-42DE-B317-B13DADD50E4D}" type="presParOf" srcId="{1FE21BD8-A48D-4624-AB43-6E80A42B8DC9}" destId="{BA61228C-3FE2-436B-B3A8-471BA54F721F}" srcOrd="5" destOrd="0" presId="urn:microsoft.com/office/officeart/2005/8/layout/vProcess5"/>
    <dgm:cxn modelId="{300D40C1-40DD-44FE-BEE0-770E4B4784C3}" type="presParOf" srcId="{1FE21BD8-A48D-4624-AB43-6E80A42B8DC9}" destId="{EE984565-1771-4C6B-9253-2E3FD9D9D67E}" srcOrd="6" destOrd="0" presId="urn:microsoft.com/office/officeart/2005/8/layout/vProcess5"/>
    <dgm:cxn modelId="{172CB456-BE5A-42A8-BD98-E5C39C7BF040}" type="presParOf" srcId="{1FE21BD8-A48D-4624-AB43-6E80A42B8DC9}" destId="{79B914DB-1E73-4912-BAC7-96800816FFA4}" srcOrd="7" destOrd="0" presId="urn:microsoft.com/office/officeart/2005/8/layout/vProcess5"/>
    <dgm:cxn modelId="{A0797574-9612-4320-A7BA-A93D1B7EC970}" type="presParOf" srcId="{1FE21BD8-A48D-4624-AB43-6E80A42B8DC9}" destId="{B6931B69-1303-4F3C-8643-FDB318F1CD95}" srcOrd="8" destOrd="0" presId="urn:microsoft.com/office/officeart/2005/8/layout/vProcess5"/>
    <dgm:cxn modelId="{10428C93-2AA8-4226-85A3-18D5FA63E845}" type="presParOf" srcId="{1FE21BD8-A48D-4624-AB43-6E80A42B8DC9}" destId="{571BF3F4-9F15-4ECD-911C-D27587CCA961}" srcOrd="9" destOrd="0" presId="urn:microsoft.com/office/officeart/2005/8/layout/vProcess5"/>
    <dgm:cxn modelId="{01A7DCB4-F6BC-45C0-A564-9DB178229EF7}" type="presParOf" srcId="{1FE21BD8-A48D-4624-AB43-6E80A42B8DC9}" destId="{0A67BCED-FFC1-4B5A-8CBC-BFD8A63EB867}" srcOrd="10" destOrd="0" presId="urn:microsoft.com/office/officeart/2005/8/layout/vProcess5"/>
    <dgm:cxn modelId="{ED8F2ED7-8CE1-4929-823E-22DA5968026C}" type="presParOf" srcId="{1FE21BD8-A48D-4624-AB43-6E80A42B8DC9}" destId="{AC7337DD-D298-4F35-9D18-0DB9FBAE9B37}" srcOrd="11" destOrd="0" presId="urn:microsoft.com/office/officeart/2005/8/layout/vProcess5"/>
    <dgm:cxn modelId="{0D00D958-3760-4F1D-A0CD-D60CCD55E7CB}" type="presParOf" srcId="{1FE21BD8-A48D-4624-AB43-6E80A42B8DC9}" destId="{DFCC7278-59B3-40CB-9B2E-504EA791FA52}" srcOrd="12" destOrd="0" presId="urn:microsoft.com/office/officeart/2005/8/layout/vProcess5"/>
    <dgm:cxn modelId="{5BED1951-6132-4631-8ACC-0A251D993A81}" type="presParOf" srcId="{1FE21BD8-A48D-4624-AB43-6E80A42B8DC9}" destId="{A6DFD54D-7510-4B5A-98B5-C0D34410B9D0}" srcOrd="13" destOrd="0" presId="urn:microsoft.com/office/officeart/2005/8/layout/vProcess5"/>
    <dgm:cxn modelId="{7DCF4495-30DE-4B87-8103-3F054E8D90C9}" type="presParOf" srcId="{1FE21BD8-A48D-4624-AB43-6E80A42B8DC9}" destId="{1801C2E7-67A1-4697-9465-AB7F2CA484D2}" srcOrd="14" destOrd="0" presId="urn:microsoft.com/office/officeart/2005/8/layout/vProcess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CF96BF-9F20-48F4-A83E-0BD14BF53BCA}">
      <dsp:nvSpPr>
        <dsp:cNvPr id="0" name=""/>
        <dsp:cNvSpPr/>
      </dsp:nvSpPr>
      <dsp:spPr>
        <a:xfrm>
          <a:off x="124480" y="322979"/>
          <a:ext cx="2966385" cy="92699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885" tIns="53340" rIns="53340" bIns="53340" numCol="1" spcCol="1270" anchor="ctr" anchorCtr="0">
          <a:noAutofit/>
        </a:bodyPr>
        <a:lstStyle/>
        <a:p>
          <a:pPr marL="0" lvl="0" indent="0" algn="l" defTabSz="622300">
            <a:lnSpc>
              <a:spcPct val="90000"/>
            </a:lnSpc>
            <a:spcBef>
              <a:spcPct val="0"/>
            </a:spcBef>
            <a:spcAft>
              <a:spcPct val="35000"/>
            </a:spcAft>
            <a:buFont typeface="+mj-lt"/>
            <a:buNone/>
          </a:pPr>
          <a:r>
            <a:rPr lang="en-US" sz="1400" kern="1200"/>
            <a:t>Is there a correlation between public health messaging and confirmed positivity rates?</a:t>
          </a:r>
        </a:p>
      </dsp:txBody>
      <dsp:txXfrm>
        <a:off x="124480" y="322979"/>
        <a:ext cx="2966385" cy="926995"/>
      </dsp:txXfrm>
    </dsp:sp>
    <dsp:sp modelId="{8D4E8475-1364-42B4-9171-B0C9D91C3801}">
      <dsp:nvSpPr>
        <dsp:cNvPr id="0" name=""/>
        <dsp:cNvSpPr/>
      </dsp:nvSpPr>
      <dsp:spPr>
        <a:xfrm>
          <a:off x="880" y="189080"/>
          <a:ext cx="648896" cy="973345"/>
        </a:xfrm>
        <a:prstGeom prst="rect">
          <a:avLst/>
        </a:prstGeom>
        <a:blipFill>
          <a:blip xmlns:r="http://schemas.openxmlformats.org/officeDocument/2006/relationships" r:embed="rId1"/>
          <a:srcRect/>
          <a:stretch>
            <a:fillRect l="-63000" r="-6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97D9F5-4FA7-4743-B551-7776C536D735}">
      <dsp:nvSpPr>
        <dsp:cNvPr id="0" name=""/>
        <dsp:cNvSpPr/>
      </dsp:nvSpPr>
      <dsp:spPr>
        <a:xfrm>
          <a:off x="3342094" y="322979"/>
          <a:ext cx="2966385" cy="92699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885" tIns="53340" rIns="53340" bIns="53340" numCol="1" spcCol="1270" anchor="ctr" anchorCtr="0">
          <a:noAutofit/>
        </a:bodyPr>
        <a:lstStyle/>
        <a:p>
          <a:pPr marL="0" lvl="0" indent="0" algn="l" defTabSz="622300">
            <a:lnSpc>
              <a:spcPct val="90000"/>
            </a:lnSpc>
            <a:spcBef>
              <a:spcPct val="0"/>
            </a:spcBef>
            <a:spcAft>
              <a:spcPct val="35000"/>
            </a:spcAft>
            <a:buFont typeface="+mj-lt"/>
            <a:buNone/>
          </a:pPr>
          <a:r>
            <a:rPr lang="en-US" sz="1400" kern="1200"/>
            <a:t>Is social media an effective way to communicate mitigation strategies?</a:t>
          </a:r>
        </a:p>
      </dsp:txBody>
      <dsp:txXfrm>
        <a:off x="3342094" y="322979"/>
        <a:ext cx="2966385" cy="926995"/>
      </dsp:txXfrm>
    </dsp:sp>
    <dsp:sp modelId="{3AAF68A5-EAE6-49D4-8085-BD022E6A1D76}">
      <dsp:nvSpPr>
        <dsp:cNvPr id="0" name=""/>
        <dsp:cNvSpPr/>
      </dsp:nvSpPr>
      <dsp:spPr>
        <a:xfrm>
          <a:off x="3218494" y="189080"/>
          <a:ext cx="648896" cy="973345"/>
        </a:xfrm>
        <a:prstGeom prst="rect">
          <a:avLst/>
        </a:prstGeom>
        <a:blipFill>
          <a:blip xmlns:r="http://schemas.openxmlformats.org/officeDocument/2006/relationships" r:embed="rId1"/>
          <a:srcRect/>
          <a:stretch>
            <a:fillRect l="-63000" r="-6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45B1AB-AA88-4C9D-8DE2-268A0AF625EA}">
      <dsp:nvSpPr>
        <dsp:cNvPr id="0" name=""/>
        <dsp:cNvSpPr/>
      </dsp:nvSpPr>
      <dsp:spPr>
        <a:xfrm>
          <a:off x="1733287" y="1489964"/>
          <a:ext cx="2966385" cy="92699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885" tIns="53340" rIns="53340" bIns="53340" numCol="1" spcCol="1270" anchor="ctr" anchorCtr="0">
          <a:noAutofit/>
        </a:bodyPr>
        <a:lstStyle/>
        <a:p>
          <a:pPr marL="0" lvl="0" indent="0" algn="l" defTabSz="622300">
            <a:lnSpc>
              <a:spcPct val="90000"/>
            </a:lnSpc>
            <a:spcBef>
              <a:spcPct val="0"/>
            </a:spcBef>
            <a:spcAft>
              <a:spcPct val="35000"/>
            </a:spcAft>
            <a:buFont typeface="+mj-lt"/>
            <a:buNone/>
          </a:pPr>
          <a:r>
            <a:rPr lang="en-US" sz="1400" kern="1200"/>
            <a:t>Are there downward trends in daily COVID-19 positivity rates when mitigation mandates are issued?</a:t>
          </a:r>
        </a:p>
      </dsp:txBody>
      <dsp:txXfrm>
        <a:off x="1733287" y="1489964"/>
        <a:ext cx="2966385" cy="926995"/>
      </dsp:txXfrm>
    </dsp:sp>
    <dsp:sp modelId="{27FD9E96-12C1-4A69-BB49-5CD99889E4B2}">
      <dsp:nvSpPr>
        <dsp:cNvPr id="0" name=""/>
        <dsp:cNvSpPr/>
      </dsp:nvSpPr>
      <dsp:spPr>
        <a:xfrm>
          <a:off x="1609687" y="1356064"/>
          <a:ext cx="648896" cy="9733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63000" r="-6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91AF5F-1CD0-488D-AEAE-322906DB3AD0}">
      <dsp:nvSpPr>
        <dsp:cNvPr id="0" name=""/>
        <dsp:cNvSpPr/>
      </dsp:nvSpPr>
      <dsp:spPr>
        <a:xfrm>
          <a:off x="0" y="0"/>
          <a:ext cx="5166245" cy="606247"/>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b="0" i="0" kern="1200"/>
            <a:t>Word Embedding Layer: we will use Keras word vectorization. This layer encodes words as number vectors that can be processed by the algorithm.</a:t>
          </a:r>
          <a:endParaRPr lang="en-US" sz="800" kern="1200"/>
        </a:p>
      </dsp:txBody>
      <dsp:txXfrm>
        <a:off x="17756" y="17756"/>
        <a:ext cx="4441127" cy="570735"/>
      </dsp:txXfrm>
    </dsp:sp>
    <dsp:sp modelId="{3CC41F69-6E36-4DBD-9DE8-0884D17CA61A}">
      <dsp:nvSpPr>
        <dsp:cNvPr id="0" name=""/>
        <dsp:cNvSpPr/>
      </dsp:nvSpPr>
      <dsp:spPr>
        <a:xfrm>
          <a:off x="385791" y="690448"/>
          <a:ext cx="5166245" cy="606247"/>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LSTM Layer: executes the text classification. “Long Short Term Memory networks (LSTM) are a subclass of RNN2, specialized in remembering information for extended periods…which is pretty useful in text classification tasks” (Agarwal, 2020) </a:t>
          </a:r>
        </a:p>
      </dsp:txBody>
      <dsp:txXfrm>
        <a:off x="403547" y="708204"/>
        <a:ext cx="4350881" cy="570735"/>
      </dsp:txXfrm>
    </dsp:sp>
    <dsp:sp modelId="{D76BFD86-8975-42BF-9125-F578F19C0027}">
      <dsp:nvSpPr>
        <dsp:cNvPr id="0" name=""/>
        <dsp:cNvSpPr/>
      </dsp:nvSpPr>
      <dsp:spPr>
        <a:xfrm>
          <a:off x="771582" y="1380896"/>
          <a:ext cx="5166245" cy="60624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Output Layer: must create one output for each labelled class. </a:t>
          </a:r>
        </a:p>
      </dsp:txBody>
      <dsp:txXfrm>
        <a:off x="789338" y="1398652"/>
        <a:ext cx="4350881" cy="570735"/>
      </dsp:txXfrm>
    </dsp:sp>
    <dsp:sp modelId="{448BD897-C038-49F0-BA6D-6E1575E4BAE1}">
      <dsp:nvSpPr>
        <dsp:cNvPr id="0" name=""/>
        <dsp:cNvSpPr/>
      </dsp:nvSpPr>
      <dsp:spPr>
        <a:xfrm>
          <a:off x="1157373" y="2071344"/>
          <a:ext cx="5166245" cy="60624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Activation Function:  softmax3 for multi-class classification (Li, 2020). </a:t>
          </a:r>
        </a:p>
      </dsp:txBody>
      <dsp:txXfrm>
        <a:off x="1175129" y="2089100"/>
        <a:ext cx="4350881" cy="570735"/>
      </dsp:txXfrm>
    </dsp:sp>
    <dsp:sp modelId="{BA61228C-3FE2-436B-B3A8-471BA54F721F}">
      <dsp:nvSpPr>
        <dsp:cNvPr id="0" name=""/>
        <dsp:cNvSpPr/>
      </dsp:nvSpPr>
      <dsp:spPr>
        <a:xfrm>
          <a:off x="1543164" y="2761792"/>
          <a:ext cx="5166245" cy="60624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Cross-entropy as the loss function (Li, 2020): Categorical crossentropy is a “loss function that is used in multi-class classification tasks. These are tasks where an example can only belong to one out of many possible categories, and the model must decide which one.” ("Categorical crossentropy loss function", 2020).</a:t>
          </a:r>
        </a:p>
      </dsp:txBody>
      <dsp:txXfrm>
        <a:off x="1560920" y="2779548"/>
        <a:ext cx="4350881" cy="570735"/>
      </dsp:txXfrm>
    </dsp:sp>
    <dsp:sp modelId="{EE984565-1771-4C6B-9253-2E3FD9D9D67E}">
      <dsp:nvSpPr>
        <dsp:cNvPr id="0" name=""/>
        <dsp:cNvSpPr/>
      </dsp:nvSpPr>
      <dsp:spPr>
        <a:xfrm>
          <a:off x="4772185" y="442897"/>
          <a:ext cx="394060" cy="394060"/>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4860848" y="442897"/>
        <a:ext cx="216734" cy="296530"/>
      </dsp:txXfrm>
    </dsp:sp>
    <dsp:sp modelId="{79B914DB-1E73-4912-BAC7-96800816FFA4}">
      <dsp:nvSpPr>
        <dsp:cNvPr id="0" name=""/>
        <dsp:cNvSpPr/>
      </dsp:nvSpPr>
      <dsp:spPr>
        <a:xfrm>
          <a:off x="5157976" y="1133345"/>
          <a:ext cx="394060" cy="394060"/>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5246639" y="1133345"/>
        <a:ext cx="216734" cy="296530"/>
      </dsp:txXfrm>
    </dsp:sp>
    <dsp:sp modelId="{B6931B69-1303-4F3C-8643-FDB318F1CD95}">
      <dsp:nvSpPr>
        <dsp:cNvPr id="0" name=""/>
        <dsp:cNvSpPr/>
      </dsp:nvSpPr>
      <dsp:spPr>
        <a:xfrm>
          <a:off x="5543767" y="1813689"/>
          <a:ext cx="394060" cy="394060"/>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5632430" y="1813689"/>
        <a:ext cx="216734" cy="296530"/>
      </dsp:txXfrm>
    </dsp:sp>
    <dsp:sp modelId="{571BF3F4-9F15-4ECD-911C-D27587CCA961}">
      <dsp:nvSpPr>
        <dsp:cNvPr id="0" name=""/>
        <dsp:cNvSpPr/>
      </dsp:nvSpPr>
      <dsp:spPr>
        <a:xfrm>
          <a:off x="5929558" y="2510873"/>
          <a:ext cx="394060" cy="394060"/>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6018221" y="2510873"/>
        <a:ext cx="216734" cy="296530"/>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Elaine Harris, </Abstract>
  <CompanyAddress/>
  <CompanyPhone/>
  <CompanyFax/>
  <CompanyEmail>https://sites.google.com/view/capstoneproject1fall2020</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747864DAC0B1D4BA9FF93045A632CCF" ma:contentTypeVersion="9" ma:contentTypeDescription="Create a new document." ma:contentTypeScope="" ma:versionID="e3ffe758ce352ddb46385e9bce4787b9">
  <xsd:schema xmlns:xsd="http://www.w3.org/2001/XMLSchema" xmlns:xs="http://www.w3.org/2001/XMLSchema" xmlns:p="http://schemas.microsoft.com/office/2006/metadata/properties" xmlns:ns2="73f07719-109d-4a57-93ae-acaa249c4956" targetNamespace="http://schemas.microsoft.com/office/2006/metadata/properties" ma:root="true" ma:fieldsID="82bb2e19c7149c951f34d7cd92c9cebe" ns2:_="">
    <xsd:import namespace="73f07719-109d-4a57-93ae-acaa249c49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f07719-109d-4a57-93ae-acaa249c49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637783-54D6-43D7-A8AA-3807368F5B9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5361E8-FA0F-4A18-98AA-E978CA1729BB}">
  <ds:schemaRefs>
    <ds:schemaRef ds:uri="http://schemas.openxmlformats.org/officeDocument/2006/bibliography"/>
  </ds:schemaRefs>
</ds:datastoreItem>
</file>

<file path=customXml/itemProps4.xml><?xml version="1.0" encoding="utf-8"?>
<ds:datastoreItem xmlns:ds="http://schemas.openxmlformats.org/officeDocument/2006/customXml" ds:itemID="{8A1585D7-DA71-404F-A38C-355622048D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f07719-109d-4a57-93ae-acaa249c49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0F0C742-D436-4257-BED3-9BB1403ACC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9126</Words>
  <Characters>52022</Characters>
  <Application>Microsoft Office Word</Application>
  <DocSecurity>0</DocSecurity>
  <Lines>433</Lines>
  <Paragraphs>122</Paragraphs>
  <ScaleCrop>false</ScaleCrop>
  <Company/>
  <LinksUpToDate>false</LinksUpToDate>
  <CharactersWithSpaces>61026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Risk Communication During COVID-19 Pandemic</dc:title>
  <dc:subject>IT 7993 Capstone Report</dc:subject>
  <dc:creator>Project Site</dc:creator>
  <cp:keywords/>
  <dc:description/>
  <cp:lastModifiedBy>Elaine Harris</cp:lastModifiedBy>
  <cp:revision>35</cp:revision>
  <dcterms:created xsi:type="dcterms:W3CDTF">2020-11-10T03:06:00Z</dcterms:created>
  <dcterms:modified xsi:type="dcterms:W3CDTF">2020-11-11T15:42:00Z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0x0101008747864DAC0B1D4BA9FF93045A632CCF</vt:lpwstr>
  </property>
</Properties>
</file>